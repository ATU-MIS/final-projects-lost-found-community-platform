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xmlns:wp14="http://schemas.microsoft.com/office/word/2010/wordml" w:rsidR="00C029E1" w:rsidRDefault="00C029E1" w14:paraId="672A6659" wp14:textId="77777777">
      <w:pPr>
        <w:pBdr>
          <w:top w:val="single" w:color="000000" w:sz="36" w:space="1"/>
          <w:left w:val="nil"/>
          <w:bottom w:val="nil"/>
          <w:right w:val="nil"/>
          <w:between w:val="nil"/>
        </w:pBdr>
        <w:spacing w:before="240"/>
        <w:jc w:val="right"/>
        <w:rPr>
          <w:rFonts w:ascii="Arial" w:hAnsi="Arial" w:eastAsia="Arial" w:cs="Arial"/>
          <w:b/>
          <w:color w:val="000000"/>
          <w:sz w:val="40"/>
          <w:szCs w:val="40"/>
        </w:rPr>
      </w:pPr>
    </w:p>
    <w:p xmlns:wp14="http://schemas.microsoft.com/office/word/2010/wordml" w:rsidR="00C029E1" w:rsidRDefault="00CE4B29" w14:paraId="0AA2F235" wp14:textId="77777777">
      <w:pPr>
        <w:pStyle w:val="KonuBal"/>
      </w:pPr>
      <w:r>
        <w:t>Software Requirements Specification</w:t>
      </w:r>
    </w:p>
    <w:p xmlns:wp14="http://schemas.microsoft.com/office/word/2010/wordml" w:rsidR="00C029E1" w:rsidRDefault="00CE4B29" w14:paraId="2733BDEA" wp14:textId="77777777">
      <w:pPr>
        <w:pStyle w:val="KonuBal"/>
        <w:spacing w:before="0" w:after="400"/>
        <w:rPr>
          <w:sz w:val="40"/>
          <w:szCs w:val="40"/>
        </w:rPr>
      </w:pPr>
      <w:r>
        <w:rPr>
          <w:sz w:val="40"/>
          <w:szCs w:val="40"/>
        </w:rPr>
        <w:t>for</w:t>
      </w:r>
    </w:p>
    <w:p xmlns:wp14="http://schemas.microsoft.com/office/word/2010/wordml" w:rsidR="00C029E1" w:rsidRDefault="00CE4B29" w14:paraId="6C8A6377" wp14:textId="77777777">
      <w:pPr>
        <w:pStyle w:val="KonuBal"/>
      </w:pPr>
      <w:r>
        <w:t>Lost and Found Community Platform</w:t>
      </w:r>
    </w:p>
    <w:p xmlns:wp14="http://schemas.microsoft.com/office/word/2010/wordml" w:rsidR="00C029E1" w:rsidRDefault="00CE4B29" w14:paraId="28A09ACE" wp14:textId="77777777">
      <w:pPr>
        <w:pBdr>
          <w:top w:val="nil"/>
          <w:left w:val="nil"/>
          <w:bottom w:val="nil"/>
          <w:right w:val="nil"/>
          <w:between w:val="nil"/>
        </w:pBdr>
        <w:spacing w:before="240" w:after="720"/>
        <w:jc w:val="right"/>
        <w:rPr>
          <w:rFonts w:ascii="Arial" w:hAnsi="Arial" w:eastAsia="Arial" w:cs="Arial"/>
          <w:b/>
          <w:color w:val="000000"/>
          <w:sz w:val="28"/>
          <w:szCs w:val="28"/>
        </w:rPr>
      </w:pPr>
      <w:r>
        <w:rPr>
          <w:rFonts w:ascii="Arial" w:hAnsi="Arial" w:eastAsia="Arial" w:cs="Arial"/>
          <w:b/>
          <w:color w:val="000000"/>
          <w:sz w:val="28"/>
          <w:szCs w:val="28"/>
        </w:rPr>
        <w:t>Version 1.0 approved</w:t>
      </w:r>
    </w:p>
    <w:p xmlns:wp14="http://schemas.microsoft.com/office/word/2010/wordml" w:rsidR="00C029E1" w:rsidP="746EAB75" w:rsidRDefault="00CE4B29" w14:paraId="16AB9A24" wp14:textId="614F0ECE">
      <w:pPr>
        <w:pBdr>
          <w:top w:val="nil" w:color="FF000000" w:sz="0" w:space="0"/>
          <w:left w:val="nil" w:color="FF000000" w:sz="0" w:space="0"/>
          <w:bottom w:val="nil" w:color="FF000000" w:sz="0" w:space="0"/>
          <w:right w:val="nil" w:color="FF000000" w:sz="0" w:space="0"/>
          <w:between w:val="nil" w:color="FF000000" w:sz="0" w:space="0"/>
        </w:pBdr>
        <w:spacing w:before="240" w:after="720"/>
        <w:jc w:val="right"/>
        <w:rPr>
          <w:rFonts w:ascii="Arial" w:hAnsi="Arial" w:eastAsia="Arial" w:cs="Arial"/>
          <w:b w:val="1"/>
          <w:bCs w:val="1"/>
          <w:color w:val="000000"/>
          <w:sz w:val="28"/>
          <w:szCs w:val="28"/>
        </w:rPr>
      </w:pPr>
      <w:r w:rsidRPr="746EAB75" w:rsidR="00CE4B29">
        <w:rPr>
          <w:rFonts w:ascii="Arial" w:hAnsi="Arial" w:eastAsia="Arial" w:cs="Arial"/>
          <w:b w:val="1"/>
          <w:bCs w:val="1"/>
          <w:color w:val="000000" w:themeColor="text1" w:themeTint="FF" w:themeShade="FF"/>
          <w:sz w:val="28"/>
          <w:szCs w:val="28"/>
        </w:rPr>
        <w:t>Prepared by &lt;</w:t>
      </w:r>
      <w:r w:rsidRPr="746EAB75" w:rsidR="12D8DFC5">
        <w:rPr>
          <w:rFonts w:ascii="Arial" w:hAnsi="Arial" w:eastAsia="Arial" w:cs="Arial"/>
          <w:b w:val="1"/>
          <w:bCs w:val="1"/>
          <w:sz w:val="28"/>
          <w:szCs w:val="28"/>
        </w:rPr>
        <w:t>Emir Çiçek / Aziz Türker</w:t>
      </w:r>
      <w:r w:rsidRPr="746EAB75" w:rsidR="00CE4B29">
        <w:rPr>
          <w:rFonts w:ascii="Arial" w:hAnsi="Arial" w:eastAsia="Arial" w:cs="Arial"/>
          <w:b w:val="1"/>
          <w:bCs w:val="1"/>
          <w:color w:val="000000" w:themeColor="text1" w:themeTint="FF" w:themeShade="FF"/>
          <w:sz w:val="28"/>
          <w:szCs w:val="28"/>
        </w:rPr>
        <w:t>&gt;</w:t>
      </w:r>
    </w:p>
    <w:p xmlns:wp14="http://schemas.microsoft.com/office/word/2010/wordml" w:rsidR="00C029E1" w:rsidRDefault="00CE4B29" w14:paraId="26F58A5D" wp14:textId="77777777">
      <w:pPr>
        <w:pBdr>
          <w:top w:val="nil"/>
          <w:left w:val="nil"/>
          <w:bottom w:val="nil"/>
          <w:right w:val="nil"/>
          <w:between w:val="nil"/>
        </w:pBdr>
        <w:spacing w:before="240" w:after="720"/>
        <w:jc w:val="right"/>
        <w:rPr>
          <w:rFonts w:ascii="Arial" w:hAnsi="Arial" w:eastAsia="Arial" w:cs="Arial"/>
          <w:b/>
          <w:color w:val="000000"/>
          <w:sz w:val="28"/>
          <w:szCs w:val="28"/>
        </w:rPr>
        <w:sectPr w:rsidR="00C029E1">
          <w:footerReference w:type="default" r:id="rId8"/>
          <w:pgSz w:w="12240" w:h="15840" w:orient="portrait"/>
          <w:pgMar w:top="1440" w:right="1440" w:bottom="1440" w:left="1440" w:header="720" w:footer="720" w:gutter="0"/>
          <w:pgNumType w:start="1"/>
          <w:cols w:space="708"/>
        </w:sectPr>
      </w:pPr>
      <w:r>
        <w:rPr>
          <w:rFonts w:ascii="Arial" w:hAnsi="Arial" w:eastAsia="Arial" w:cs="Arial"/>
          <w:b/>
          <w:color w:val="000000"/>
          <w:sz w:val="28"/>
          <w:szCs w:val="28"/>
        </w:rPr>
        <w:t>&lt;</w:t>
      </w:r>
      <w:r>
        <w:rPr>
          <w:rFonts w:ascii="Arial" w:hAnsi="Arial" w:eastAsia="Arial" w:cs="Arial"/>
          <w:b/>
          <w:sz w:val="28"/>
          <w:szCs w:val="28"/>
        </w:rPr>
        <w:t>09.11.2025</w:t>
      </w:r>
      <w:r>
        <w:rPr>
          <w:rFonts w:ascii="Arial" w:hAnsi="Arial" w:eastAsia="Arial" w:cs="Arial"/>
          <w:b/>
          <w:color w:val="000000"/>
          <w:sz w:val="28"/>
          <w:szCs w:val="28"/>
        </w:rPr>
        <w:t>&gt;</w:t>
      </w:r>
    </w:p>
    <w:p xmlns:wp14="http://schemas.microsoft.com/office/word/2010/wordml" w:rsidR="00C029E1" w:rsidRDefault="00CE4B29" w14:paraId="22E0FC93" wp14:textId="77777777">
      <w:pPr>
        <w:keepNext/>
        <w:keepLines/>
        <w:pBdr>
          <w:top w:val="nil"/>
          <w:left w:val="nil"/>
          <w:bottom w:val="nil"/>
          <w:right w:val="nil"/>
          <w:between w:val="nil"/>
        </w:pBdr>
        <w:spacing w:before="120" w:after="240"/>
        <w:rPr>
          <w:b/>
          <w:color w:val="000000"/>
          <w:sz w:val="36"/>
          <w:szCs w:val="36"/>
        </w:rPr>
      </w:pPr>
      <w:bookmarkStart w:name="_heading=h.gir8bd3gnfsr" w:colFirst="0" w:colLast="0" w:id="0"/>
      <w:bookmarkEnd w:id="0"/>
      <w:r>
        <w:rPr>
          <w:b/>
          <w:color w:val="000000"/>
          <w:sz w:val="36"/>
          <w:szCs w:val="36"/>
        </w:rPr>
        <w:t>Table of Contents</w:t>
      </w:r>
    </w:p>
    <w:sdt>
      <w:sdtPr>
        <w:id w:val="2073820892"/>
        <w:docPartObj>
          <w:docPartGallery w:val="Table of Contents"/>
          <w:docPartUnique/>
        </w:docPartObj>
      </w:sdtPr>
      <w:sdtEndPr/>
      <w:sdtContent>
        <w:p xmlns:wp14="http://schemas.microsoft.com/office/word/2010/wordml" w:rsidR="00C029E1" w:rsidRDefault="00CE4B29" w14:paraId="35943114" wp14:textId="77777777">
          <w:pPr>
            <w:pBdr>
              <w:top w:val="nil"/>
              <w:left w:val="nil"/>
              <w:bottom w:val="nil"/>
              <w:right w:val="nil"/>
              <w:between w:val="nil"/>
            </w:pBdr>
            <w:tabs>
              <w:tab w:val="left" w:pos="360"/>
              <w:tab w:val="right" w:pos="9360"/>
            </w:tabs>
            <w:spacing w:before="60"/>
            <w:ind w:left="360" w:hanging="360"/>
            <w:jc w:val="both"/>
            <w:rPr>
              <w:b/>
              <w:color w:val="000000"/>
            </w:rPr>
          </w:pPr>
          <w:r>
            <w:fldChar w:fldCharType="begin"/>
          </w:r>
          <w:r>
            <w:instrText xml:space="preserve"> TOC \h \u \z \t "Heading 1,1,Heading 2,2,"</w:instrText>
          </w:r>
          <w:r>
            <w:fldChar w:fldCharType="separate"/>
          </w:r>
          <w:r>
            <w:rPr>
              <w:b/>
              <w:color w:val="000000"/>
            </w:rPr>
            <w:t>Table of Contents</w:t>
          </w:r>
          <w:r>
            <w:rPr>
              <w:b/>
              <w:color w:val="000000"/>
            </w:rPr>
            <w:tab/>
          </w:r>
          <w:r>
            <w:fldChar w:fldCharType="begin"/>
          </w:r>
          <w:r>
            <w:instrText xml:space="preserve"> PAGEREF _heading=h.w8y9x5l023ro \h </w:instrText>
          </w:r>
          <w:r>
            <w:fldChar w:fldCharType="separate"/>
          </w:r>
          <w:r>
            <w:rPr>
              <w:b/>
              <w:color w:val="000000"/>
            </w:rPr>
            <w:t>ii</w:t>
          </w:r>
          <w:r>
            <w:fldChar w:fldCharType="end"/>
          </w:r>
        </w:p>
        <w:p xmlns:wp14="http://schemas.microsoft.com/office/word/2010/wordml" w:rsidR="00C029E1" w:rsidRDefault="00CE4B29" w14:paraId="2ADC8164" wp14:textId="77777777">
          <w:pPr>
            <w:pBdr>
              <w:top w:val="nil"/>
              <w:left w:val="nil"/>
              <w:bottom w:val="nil"/>
              <w:right w:val="nil"/>
              <w:between w:val="nil"/>
            </w:pBdr>
            <w:tabs>
              <w:tab w:val="left" w:pos="360"/>
              <w:tab w:val="right" w:pos="9360"/>
            </w:tabs>
            <w:spacing w:before="60"/>
            <w:ind w:left="360" w:hanging="360"/>
            <w:jc w:val="both"/>
            <w:rPr>
              <w:b/>
              <w:color w:val="000000"/>
            </w:rPr>
          </w:pPr>
          <w:r>
            <w:rPr>
              <w:b/>
              <w:color w:val="000000"/>
            </w:rPr>
            <w:t>Revision History</w:t>
          </w:r>
          <w:r>
            <w:rPr>
              <w:b/>
              <w:color w:val="000000"/>
            </w:rPr>
            <w:tab/>
          </w:r>
          <w:r>
            <w:fldChar w:fldCharType="begin"/>
          </w:r>
          <w:r>
            <w:instrText xml:space="preserve"> PAGEREF _heading=h.oocbpqg6unxi \h </w:instrText>
          </w:r>
          <w:r>
            <w:fldChar w:fldCharType="separate"/>
          </w:r>
          <w:r>
            <w:rPr>
              <w:b/>
              <w:color w:val="000000"/>
            </w:rPr>
            <w:t>ii</w:t>
          </w:r>
          <w:r>
            <w:fldChar w:fldCharType="end"/>
          </w:r>
        </w:p>
        <w:p xmlns:wp14="http://schemas.microsoft.com/office/word/2010/wordml" w:rsidR="00C029E1" w:rsidRDefault="00CE4B29" w14:paraId="0249EF02" wp14:textId="77777777">
          <w:pPr>
            <w:pBdr>
              <w:top w:val="nil"/>
              <w:left w:val="nil"/>
              <w:bottom w:val="nil"/>
              <w:right w:val="nil"/>
              <w:between w:val="nil"/>
            </w:pBdr>
            <w:tabs>
              <w:tab w:val="left" w:pos="360"/>
              <w:tab w:val="right" w:pos="9360"/>
            </w:tabs>
            <w:spacing w:before="60"/>
            <w:ind w:left="360" w:hanging="360"/>
            <w:jc w:val="both"/>
            <w:rPr>
              <w:b/>
              <w:color w:val="000000"/>
            </w:rPr>
          </w:pPr>
          <w:r>
            <w:rPr>
              <w:b/>
              <w:color w:val="000000"/>
            </w:rPr>
            <w:t>1.</w:t>
          </w:r>
          <w:r>
            <w:rPr>
              <w:b/>
              <w:color w:val="000000"/>
            </w:rPr>
            <w:tab/>
          </w:r>
          <w:r>
            <w:rPr>
              <w:b/>
              <w:color w:val="000000"/>
            </w:rPr>
            <w:t>Introduction</w:t>
          </w:r>
          <w:r>
            <w:rPr>
              <w:b/>
              <w:color w:val="000000"/>
            </w:rPr>
            <w:tab/>
          </w:r>
          <w:r>
            <w:fldChar w:fldCharType="begin"/>
          </w:r>
          <w:r>
            <w:instrText xml:space="preserve"> PAGEREF _heading=h.dr7g69uah7oi \h </w:instrText>
          </w:r>
          <w:r>
            <w:fldChar w:fldCharType="separate"/>
          </w:r>
          <w:r>
            <w:rPr>
              <w:b/>
              <w:color w:val="000000"/>
            </w:rPr>
            <w:t>1</w:t>
          </w:r>
          <w:r>
            <w:fldChar w:fldCharType="end"/>
          </w:r>
        </w:p>
        <w:p xmlns:wp14="http://schemas.microsoft.com/office/word/2010/wordml" w:rsidR="00C029E1" w:rsidRDefault="00CE4B29" w14:paraId="58808230"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1.1</w:t>
          </w:r>
          <w:r>
            <w:rPr>
              <w:color w:val="000000"/>
              <w:sz w:val="22"/>
              <w:szCs w:val="22"/>
            </w:rPr>
            <w:tab/>
          </w:r>
          <w:r>
            <w:rPr>
              <w:color w:val="000000"/>
              <w:sz w:val="22"/>
              <w:szCs w:val="22"/>
            </w:rPr>
            <w:t>Purpose</w:t>
          </w:r>
          <w:r>
            <w:rPr>
              <w:color w:val="000000"/>
              <w:sz w:val="22"/>
              <w:szCs w:val="22"/>
            </w:rPr>
            <w:tab/>
          </w:r>
          <w:r>
            <w:fldChar w:fldCharType="begin"/>
          </w:r>
          <w:r>
            <w:instrText xml:space="preserve"> PAGEREF _heading=h.n695rmnli8p7 \h </w:instrText>
          </w:r>
          <w:r>
            <w:fldChar w:fldCharType="separate"/>
          </w:r>
          <w:r>
            <w:rPr>
              <w:color w:val="000000"/>
              <w:sz w:val="22"/>
              <w:szCs w:val="22"/>
            </w:rPr>
            <w:t>1</w:t>
          </w:r>
          <w:r>
            <w:fldChar w:fldCharType="end"/>
          </w:r>
        </w:p>
        <w:p xmlns:wp14="http://schemas.microsoft.com/office/word/2010/wordml" w:rsidR="00C029E1" w:rsidRDefault="00CE4B29" w14:paraId="0FB8A24A"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1.2</w:t>
          </w:r>
          <w:r>
            <w:rPr>
              <w:color w:val="000000"/>
              <w:sz w:val="22"/>
              <w:szCs w:val="22"/>
            </w:rPr>
            <w:tab/>
          </w:r>
          <w:r>
            <w:rPr>
              <w:color w:val="000000"/>
              <w:sz w:val="22"/>
              <w:szCs w:val="22"/>
            </w:rPr>
            <w:t>Document Conventions</w:t>
          </w:r>
          <w:r>
            <w:rPr>
              <w:color w:val="000000"/>
              <w:sz w:val="22"/>
              <w:szCs w:val="22"/>
            </w:rPr>
            <w:tab/>
          </w:r>
          <w:r>
            <w:fldChar w:fldCharType="begin"/>
          </w:r>
          <w:r>
            <w:instrText xml:space="preserve"> PAGEREF _heading=h.ovhlognhaqnn \h </w:instrText>
          </w:r>
          <w:r>
            <w:fldChar w:fldCharType="separate"/>
          </w:r>
          <w:r>
            <w:rPr>
              <w:color w:val="000000"/>
              <w:sz w:val="22"/>
              <w:szCs w:val="22"/>
            </w:rPr>
            <w:t>1</w:t>
          </w:r>
          <w:r>
            <w:fldChar w:fldCharType="end"/>
          </w:r>
        </w:p>
        <w:p xmlns:wp14="http://schemas.microsoft.com/office/word/2010/wordml" w:rsidR="00C029E1" w:rsidRDefault="00CE4B29" w14:paraId="680C0675"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1.3</w:t>
          </w:r>
          <w:r>
            <w:rPr>
              <w:color w:val="000000"/>
              <w:sz w:val="22"/>
              <w:szCs w:val="22"/>
            </w:rPr>
            <w:tab/>
          </w:r>
          <w:r>
            <w:rPr>
              <w:color w:val="000000"/>
              <w:sz w:val="22"/>
              <w:szCs w:val="22"/>
            </w:rPr>
            <w:t>Intended Audience and Reading Suggestions</w:t>
          </w:r>
          <w:r>
            <w:rPr>
              <w:color w:val="000000"/>
              <w:sz w:val="22"/>
              <w:szCs w:val="22"/>
            </w:rPr>
            <w:tab/>
          </w:r>
          <w:r>
            <w:fldChar w:fldCharType="begin"/>
          </w:r>
          <w:r>
            <w:instrText xml:space="preserve"> PAGEREF _heading=h.gmio8xcmawjb \h </w:instrText>
          </w:r>
          <w:r>
            <w:fldChar w:fldCharType="separate"/>
          </w:r>
          <w:r>
            <w:rPr>
              <w:color w:val="000000"/>
              <w:sz w:val="22"/>
              <w:szCs w:val="22"/>
            </w:rPr>
            <w:t>1</w:t>
          </w:r>
          <w:r>
            <w:fldChar w:fldCharType="end"/>
          </w:r>
        </w:p>
        <w:p xmlns:wp14="http://schemas.microsoft.com/office/word/2010/wordml" w:rsidR="00C029E1" w:rsidRDefault="00CE4B29" w14:paraId="3B0B5A4F"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1.4</w:t>
          </w:r>
          <w:r>
            <w:rPr>
              <w:color w:val="000000"/>
              <w:sz w:val="22"/>
              <w:szCs w:val="22"/>
            </w:rPr>
            <w:tab/>
          </w:r>
          <w:r>
            <w:rPr>
              <w:color w:val="000000"/>
              <w:sz w:val="22"/>
              <w:szCs w:val="22"/>
            </w:rPr>
            <w:t>Product Scope</w:t>
          </w:r>
          <w:r>
            <w:rPr>
              <w:color w:val="000000"/>
              <w:sz w:val="22"/>
              <w:szCs w:val="22"/>
            </w:rPr>
            <w:tab/>
          </w:r>
          <w:r>
            <w:fldChar w:fldCharType="begin"/>
          </w:r>
          <w:r>
            <w:instrText xml:space="preserve"> PAGEREF _heading=h.j0pfc9tpe32c \h </w:instrText>
          </w:r>
          <w:r>
            <w:fldChar w:fldCharType="separate"/>
          </w:r>
          <w:r>
            <w:rPr>
              <w:color w:val="000000"/>
              <w:sz w:val="22"/>
              <w:szCs w:val="22"/>
            </w:rPr>
            <w:t>1</w:t>
          </w:r>
          <w:r>
            <w:fldChar w:fldCharType="end"/>
          </w:r>
        </w:p>
        <w:p xmlns:wp14="http://schemas.microsoft.com/office/word/2010/wordml" w:rsidR="00C029E1" w:rsidRDefault="00CE4B29" w14:paraId="22E2FD46"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1.5</w:t>
          </w:r>
          <w:r>
            <w:rPr>
              <w:color w:val="000000"/>
              <w:sz w:val="22"/>
              <w:szCs w:val="22"/>
            </w:rPr>
            <w:tab/>
          </w:r>
          <w:r>
            <w:rPr>
              <w:color w:val="000000"/>
              <w:sz w:val="22"/>
              <w:szCs w:val="22"/>
            </w:rPr>
            <w:t>References</w:t>
          </w:r>
          <w:r>
            <w:rPr>
              <w:color w:val="000000"/>
              <w:sz w:val="22"/>
              <w:szCs w:val="22"/>
            </w:rPr>
            <w:tab/>
          </w:r>
          <w:r>
            <w:fldChar w:fldCharType="begin"/>
          </w:r>
          <w:r>
            <w:instrText xml:space="preserve"> PAGEREF _heading=h.x3wkszwtiw6x \h </w:instrText>
          </w:r>
          <w:r>
            <w:fldChar w:fldCharType="separate"/>
          </w:r>
          <w:r>
            <w:rPr>
              <w:color w:val="000000"/>
              <w:sz w:val="22"/>
              <w:szCs w:val="22"/>
            </w:rPr>
            <w:t>1</w:t>
          </w:r>
          <w:r>
            <w:fldChar w:fldCharType="end"/>
          </w:r>
        </w:p>
        <w:p xmlns:wp14="http://schemas.microsoft.com/office/word/2010/wordml" w:rsidR="00C029E1" w:rsidRDefault="00CE4B29" w14:paraId="6DD90887" wp14:textId="77777777">
          <w:pPr>
            <w:pBdr>
              <w:top w:val="nil"/>
              <w:left w:val="nil"/>
              <w:bottom w:val="nil"/>
              <w:right w:val="nil"/>
              <w:between w:val="nil"/>
            </w:pBdr>
            <w:tabs>
              <w:tab w:val="left" w:pos="360"/>
              <w:tab w:val="right" w:pos="9360"/>
            </w:tabs>
            <w:spacing w:before="60"/>
            <w:ind w:left="360" w:hanging="360"/>
            <w:jc w:val="both"/>
            <w:rPr>
              <w:b/>
              <w:color w:val="000000"/>
            </w:rPr>
          </w:pPr>
          <w:r>
            <w:rPr>
              <w:b/>
              <w:color w:val="000000"/>
            </w:rPr>
            <w:t>2.</w:t>
          </w:r>
          <w:r>
            <w:rPr>
              <w:b/>
              <w:color w:val="000000"/>
            </w:rPr>
            <w:tab/>
          </w:r>
          <w:r>
            <w:rPr>
              <w:b/>
              <w:color w:val="000000"/>
            </w:rPr>
            <w:t>Overall Description</w:t>
          </w:r>
          <w:r>
            <w:rPr>
              <w:b/>
              <w:color w:val="000000"/>
            </w:rPr>
            <w:tab/>
          </w:r>
          <w:r>
            <w:fldChar w:fldCharType="begin"/>
          </w:r>
          <w:r>
            <w:instrText xml:space="preserve"> PAGEREF _heading=h.nr17dafenjgx \h </w:instrText>
          </w:r>
          <w:r>
            <w:fldChar w:fldCharType="separate"/>
          </w:r>
          <w:r>
            <w:rPr>
              <w:b/>
              <w:color w:val="000000"/>
            </w:rPr>
            <w:t>2</w:t>
          </w:r>
          <w:r>
            <w:fldChar w:fldCharType="end"/>
          </w:r>
        </w:p>
        <w:p xmlns:wp14="http://schemas.microsoft.com/office/word/2010/wordml" w:rsidR="00C029E1" w:rsidRDefault="00CE4B29" w14:paraId="79BA07D3"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2.1</w:t>
          </w:r>
          <w:r>
            <w:rPr>
              <w:color w:val="000000"/>
              <w:sz w:val="22"/>
              <w:szCs w:val="22"/>
            </w:rPr>
            <w:tab/>
          </w:r>
          <w:r>
            <w:rPr>
              <w:color w:val="000000"/>
              <w:sz w:val="22"/>
              <w:szCs w:val="22"/>
            </w:rPr>
            <w:t>Product Perspective</w:t>
          </w:r>
          <w:r>
            <w:rPr>
              <w:color w:val="000000"/>
              <w:sz w:val="22"/>
              <w:szCs w:val="22"/>
            </w:rPr>
            <w:tab/>
          </w:r>
          <w:r>
            <w:fldChar w:fldCharType="begin"/>
          </w:r>
          <w:r>
            <w:instrText xml:space="preserve"> PAGEREF _heading=h.ko0pv81x78n4 \h </w:instrText>
          </w:r>
          <w:r>
            <w:fldChar w:fldCharType="separate"/>
          </w:r>
          <w:r>
            <w:rPr>
              <w:color w:val="000000"/>
              <w:sz w:val="22"/>
              <w:szCs w:val="22"/>
            </w:rPr>
            <w:t>2</w:t>
          </w:r>
          <w:r>
            <w:fldChar w:fldCharType="end"/>
          </w:r>
        </w:p>
        <w:p xmlns:wp14="http://schemas.microsoft.com/office/word/2010/wordml" w:rsidR="00C029E1" w:rsidRDefault="00CE4B29" w14:paraId="32193C36"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2.2</w:t>
          </w:r>
          <w:r>
            <w:rPr>
              <w:color w:val="000000"/>
              <w:sz w:val="22"/>
              <w:szCs w:val="22"/>
            </w:rPr>
            <w:tab/>
          </w:r>
          <w:r>
            <w:rPr>
              <w:color w:val="000000"/>
              <w:sz w:val="22"/>
              <w:szCs w:val="22"/>
            </w:rPr>
            <w:t>Product Functions</w:t>
          </w:r>
          <w:r>
            <w:rPr>
              <w:color w:val="000000"/>
              <w:sz w:val="22"/>
              <w:szCs w:val="22"/>
            </w:rPr>
            <w:tab/>
          </w:r>
          <w:r>
            <w:fldChar w:fldCharType="begin"/>
          </w:r>
          <w:r>
            <w:instrText xml:space="preserve"> PAGEREF _heading=h.3cmwep61la85 \h </w:instrText>
          </w:r>
          <w:r>
            <w:fldChar w:fldCharType="separate"/>
          </w:r>
          <w:r>
            <w:rPr>
              <w:color w:val="000000"/>
              <w:sz w:val="22"/>
              <w:szCs w:val="22"/>
            </w:rPr>
            <w:t>2</w:t>
          </w:r>
          <w:r>
            <w:fldChar w:fldCharType="end"/>
          </w:r>
        </w:p>
        <w:p xmlns:wp14="http://schemas.microsoft.com/office/word/2010/wordml" w:rsidR="00C029E1" w:rsidRDefault="00CE4B29" w14:paraId="43C91061"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2.3</w:t>
          </w:r>
          <w:r>
            <w:rPr>
              <w:color w:val="000000"/>
              <w:sz w:val="22"/>
              <w:szCs w:val="22"/>
            </w:rPr>
            <w:tab/>
          </w:r>
          <w:r>
            <w:rPr>
              <w:color w:val="000000"/>
              <w:sz w:val="22"/>
              <w:szCs w:val="22"/>
            </w:rPr>
            <w:t>User Classes and Characteristics</w:t>
          </w:r>
          <w:r>
            <w:rPr>
              <w:color w:val="000000"/>
              <w:sz w:val="22"/>
              <w:szCs w:val="22"/>
            </w:rPr>
            <w:tab/>
          </w:r>
          <w:r>
            <w:fldChar w:fldCharType="begin"/>
          </w:r>
          <w:r>
            <w:instrText xml:space="preserve"> PAGEREF _heading=h.kx5oqawisfoz \h </w:instrText>
          </w:r>
          <w:r>
            <w:fldChar w:fldCharType="separate"/>
          </w:r>
          <w:r>
            <w:rPr>
              <w:color w:val="000000"/>
              <w:sz w:val="22"/>
              <w:szCs w:val="22"/>
            </w:rPr>
            <w:t>2</w:t>
          </w:r>
          <w:r>
            <w:fldChar w:fldCharType="end"/>
          </w:r>
        </w:p>
        <w:p xmlns:wp14="http://schemas.microsoft.com/office/word/2010/wordml" w:rsidR="00C029E1" w:rsidRDefault="00CE4B29" w14:paraId="3D96DF20"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2.4</w:t>
          </w:r>
          <w:r>
            <w:rPr>
              <w:color w:val="000000"/>
              <w:sz w:val="22"/>
              <w:szCs w:val="22"/>
            </w:rPr>
            <w:tab/>
          </w:r>
          <w:r>
            <w:rPr>
              <w:color w:val="000000"/>
              <w:sz w:val="22"/>
              <w:szCs w:val="22"/>
            </w:rPr>
            <w:t>Operating Environment</w:t>
          </w:r>
          <w:r>
            <w:rPr>
              <w:color w:val="000000"/>
              <w:sz w:val="22"/>
              <w:szCs w:val="22"/>
            </w:rPr>
            <w:tab/>
          </w:r>
          <w:r>
            <w:fldChar w:fldCharType="begin"/>
          </w:r>
          <w:r>
            <w:instrText xml:space="preserve"> PAGEREF _heading=h.wr8j1mp0omhl \h </w:instrText>
          </w:r>
          <w:r>
            <w:fldChar w:fldCharType="separate"/>
          </w:r>
          <w:r>
            <w:rPr>
              <w:color w:val="000000"/>
              <w:sz w:val="22"/>
              <w:szCs w:val="22"/>
            </w:rPr>
            <w:t>2</w:t>
          </w:r>
          <w:r>
            <w:fldChar w:fldCharType="end"/>
          </w:r>
        </w:p>
        <w:p xmlns:wp14="http://schemas.microsoft.com/office/word/2010/wordml" w:rsidR="00C029E1" w:rsidRDefault="00CE4B29" w14:paraId="5E6212FA"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2.5</w:t>
          </w:r>
          <w:r>
            <w:rPr>
              <w:color w:val="000000"/>
              <w:sz w:val="22"/>
              <w:szCs w:val="22"/>
            </w:rPr>
            <w:tab/>
          </w:r>
          <w:r>
            <w:rPr>
              <w:color w:val="000000"/>
              <w:sz w:val="22"/>
              <w:szCs w:val="22"/>
            </w:rPr>
            <w:t>Design and Implementation Constraints</w:t>
          </w:r>
          <w:r>
            <w:rPr>
              <w:color w:val="000000"/>
              <w:sz w:val="22"/>
              <w:szCs w:val="22"/>
            </w:rPr>
            <w:tab/>
          </w:r>
          <w:r>
            <w:fldChar w:fldCharType="begin"/>
          </w:r>
          <w:r>
            <w:instrText xml:space="preserve"> PAGEREF _heading=h.l9em5tlbcm0y \h </w:instrText>
          </w:r>
          <w:r>
            <w:fldChar w:fldCharType="separate"/>
          </w:r>
          <w:r>
            <w:rPr>
              <w:color w:val="000000"/>
              <w:sz w:val="22"/>
              <w:szCs w:val="22"/>
            </w:rPr>
            <w:t>2</w:t>
          </w:r>
          <w:r>
            <w:fldChar w:fldCharType="end"/>
          </w:r>
        </w:p>
        <w:p xmlns:wp14="http://schemas.microsoft.com/office/word/2010/wordml" w:rsidR="00C029E1" w:rsidRDefault="00CE4B29" w14:paraId="4D6B1E28"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2.6</w:t>
          </w:r>
          <w:r>
            <w:rPr>
              <w:color w:val="000000"/>
              <w:sz w:val="22"/>
              <w:szCs w:val="22"/>
            </w:rPr>
            <w:tab/>
          </w:r>
          <w:r>
            <w:rPr>
              <w:color w:val="000000"/>
              <w:sz w:val="22"/>
              <w:szCs w:val="22"/>
            </w:rPr>
            <w:t>User Documentation</w:t>
          </w:r>
          <w:r>
            <w:rPr>
              <w:color w:val="000000"/>
              <w:sz w:val="22"/>
              <w:szCs w:val="22"/>
            </w:rPr>
            <w:tab/>
          </w:r>
          <w:r>
            <w:fldChar w:fldCharType="begin"/>
          </w:r>
          <w:r>
            <w:instrText xml:space="preserve"> PAGEREF _heading=h.u4w234v2z8ab \h </w:instrText>
          </w:r>
          <w:r>
            <w:fldChar w:fldCharType="separate"/>
          </w:r>
          <w:r>
            <w:rPr>
              <w:color w:val="000000"/>
              <w:sz w:val="22"/>
              <w:szCs w:val="22"/>
            </w:rPr>
            <w:t>2</w:t>
          </w:r>
          <w:r>
            <w:fldChar w:fldCharType="end"/>
          </w:r>
        </w:p>
        <w:p xmlns:wp14="http://schemas.microsoft.com/office/word/2010/wordml" w:rsidR="00C029E1" w:rsidRDefault="00CE4B29" w14:paraId="4A7633CD"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2.7</w:t>
          </w:r>
          <w:r>
            <w:rPr>
              <w:color w:val="000000"/>
              <w:sz w:val="22"/>
              <w:szCs w:val="22"/>
            </w:rPr>
            <w:tab/>
          </w:r>
          <w:r>
            <w:rPr>
              <w:color w:val="000000"/>
              <w:sz w:val="22"/>
              <w:szCs w:val="22"/>
            </w:rPr>
            <w:t>Assumptions and Dependencies</w:t>
          </w:r>
          <w:r>
            <w:rPr>
              <w:color w:val="000000"/>
              <w:sz w:val="22"/>
              <w:szCs w:val="22"/>
            </w:rPr>
            <w:tab/>
          </w:r>
          <w:r>
            <w:fldChar w:fldCharType="begin"/>
          </w:r>
          <w:r>
            <w:instrText xml:space="preserve"> PAGEREF _heading=h.54ornplco4rt \h </w:instrText>
          </w:r>
          <w:r>
            <w:fldChar w:fldCharType="separate"/>
          </w:r>
          <w:r>
            <w:rPr>
              <w:color w:val="000000"/>
              <w:sz w:val="22"/>
              <w:szCs w:val="22"/>
            </w:rPr>
            <w:t>3</w:t>
          </w:r>
          <w:r>
            <w:fldChar w:fldCharType="end"/>
          </w:r>
        </w:p>
        <w:p xmlns:wp14="http://schemas.microsoft.com/office/word/2010/wordml" w:rsidR="00C029E1" w:rsidRDefault="00CE4B29" w14:paraId="62524C64" wp14:textId="77777777">
          <w:pPr>
            <w:pBdr>
              <w:top w:val="nil"/>
              <w:left w:val="nil"/>
              <w:bottom w:val="nil"/>
              <w:right w:val="nil"/>
              <w:between w:val="nil"/>
            </w:pBdr>
            <w:tabs>
              <w:tab w:val="left" w:pos="360"/>
              <w:tab w:val="right" w:pos="9360"/>
            </w:tabs>
            <w:spacing w:before="60"/>
            <w:ind w:left="360" w:hanging="360"/>
            <w:jc w:val="both"/>
            <w:rPr>
              <w:b/>
              <w:color w:val="000000"/>
            </w:rPr>
          </w:pPr>
          <w:r>
            <w:rPr>
              <w:b/>
              <w:color w:val="000000"/>
            </w:rPr>
            <w:t>3.</w:t>
          </w:r>
          <w:r>
            <w:rPr>
              <w:b/>
              <w:color w:val="000000"/>
            </w:rPr>
            <w:tab/>
          </w:r>
          <w:r>
            <w:rPr>
              <w:b/>
              <w:color w:val="000000"/>
            </w:rPr>
            <w:t>External Interface Requirements</w:t>
          </w:r>
          <w:r>
            <w:rPr>
              <w:b/>
              <w:color w:val="000000"/>
            </w:rPr>
            <w:tab/>
          </w:r>
          <w:r>
            <w:fldChar w:fldCharType="begin"/>
          </w:r>
          <w:r>
            <w:instrText xml:space="preserve"> PAGEREF _heading=h.b9nf9k84zef \h </w:instrText>
          </w:r>
          <w:r>
            <w:fldChar w:fldCharType="separate"/>
          </w:r>
          <w:r>
            <w:rPr>
              <w:b/>
              <w:color w:val="000000"/>
            </w:rPr>
            <w:t>3</w:t>
          </w:r>
          <w:r>
            <w:fldChar w:fldCharType="end"/>
          </w:r>
        </w:p>
        <w:p xmlns:wp14="http://schemas.microsoft.com/office/word/2010/wordml" w:rsidR="00C029E1" w:rsidRDefault="00CE4B29" w14:paraId="7C0CC548"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3.1</w:t>
          </w:r>
          <w:r>
            <w:rPr>
              <w:color w:val="000000"/>
              <w:sz w:val="22"/>
              <w:szCs w:val="22"/>
            </w:rPr>
            <w:tab/>
          </w:r>
          <w:r>
            <w:rPr>
              <w:color w:val="000000"/>
              <w:sz w:val="22"/>
              <w:szCs w:val="22"/>
            </w:rPr>
            <w:t>User Interfaces</w:t>
          </w:r>
          <w:r>
            <w:rPr>
              <w:color w:val="000000"/>
              <w:sz w:val="22"/>
              <w:szCs w:val="22"/>
            </w:rPr>
            <w:tab/>
          </w:r>
          <w:r>
            <w:fldChar w:fldCharType="begin"/>
          </w:r>
          <w:r>
            <w:instrText xml:space="preserve"> PAGEREF _heading=h.ifllmv99tc5c \h </w:instrText>
          </w:r>
          <w:r>
            <w:fldChar w:fldCharType="separate"/>
          </w:r>
          <w:r>
            <w:rPr>
              <w:color w:val="000000"/>
              <w:sz w:val="22"/>
              <w:szCs w:val="22"/>
            </w:rPr>
            <w:t>3</w:t>
          </w:r>
          <w:r>
            <w:fldChar w:fldCharType="end"/>
          </w:r>
        </w:p>
        <w:p xmlns:wp14="http://schemas.microsoft.com/office/word/2010/wordml" w:rsidR="00C029E1" w:rsidRDefault="00CE4B29" w14:paraId="21746010"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3.2</w:t>
          </w:r>
          <w:r>
            <w:rPr>
              <w:color w:val="000000"/>
              <w:sz w:val="22"/>
              <w:szCs w:val="22"/>
            </w:rPr>
            <w:tab/>
          </w:r>
          <w:r>
            <w:rPr>
              <w:color w:val="000000"/>
              <w:sz w:val="22"/>
              <w:szCs w:val="22"/>
            </w:rPr>
            <w:t>Hardware Interfaces</w:t>
          </w:r>
          <w:r>
            <w:rPr>
              <w:color w:val="000000"/>
              <w:sz w:val="22"/>
              <w:szCs w:val="22"/>
            </w:rPr>
            <w:tab/>
          </w:r>
          <w:r>
            <w:fldChar w:fldCharType="begin"/>
          </w:r>
          <w:r>
            <w:instrText xml:space="preserve"> PAGEREF _heading=h.kh6yphs1cyqg \h </w:instrText>
          </w:r>
          <w:r>
            <w:fldChar w:fldCharType="separate"/>
          </w:r>
          <w:r>
            <w:rPr>
              <w:color w:val="000000"/>
              <w:sz w:val="22"/>
              <w:szCs w:val="22"/>
            </w:rPr>
            <w:t>3</w:t>
          </w:r>
          <w:r>
            <w:fldChar w:fldCharType="end"/>
          </w:r>
        </w:p>
        <w:p xmlns:wp14="http://schemas.microsoft.com/office/word/2010/wordml" w:rsidR="00C029E1" w:rsidRDefault="00CE4B29" w14:paraId="246C2871"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3.3</w:t>
          </w:r>
          <w:r>
            <w:rPr>
              <w:color w:val="000000"/>
              <w:sz w:val="22"/>
              <w:szCs w:val="22"/>
            </w:rPr>
            <w:tab/>
          </w:r>
          <w:r>
            <w:rPr>
              <w:color w:val="000000"/>
              <w:sz w:val="22"/>
              <w:szCs w:val="22"/>
            </w:rPr>
            <w:t>Software Interfaces</w:t>
          </w:r>
          <w:r>
            <w:rPr>
              <w:color w:val="000000"/>
              <w:sz w:val="22"/>
              <w:szCs w:val="22"/>
            </w:rPr>
            <w:tab/>
          </w:r>
          <w:r>
            <w:fldChar w:fldCharType="begin"/>
          </w:r>
          <w:r>
            <w:instrText xml:space="preserve"> PAGEREF _heading=h.m8vo8ioodpxi \h </w:instrText>
          </w:r>
          <w:r>
            <w:fldChar w:fldCharType="separate"/>
          </w:r>
          <w:r>
            <w:rPr>
              <w:color w:val="000000"/>
              <w:sz w:val="22"/>
              <w:szCs w:val="22"/>
            </w:rPr>
            <w:t>3</w:t>
          </w:r>
          <w:r>
            <w:fldChar w:fldCharType="end"/>
          </w:r>
        </w:p>
        <w:p xmlns:wp14="http://schemas.microsoft.com/office/word/2010/wordml" w:rsidR="00C029E1" w:rsidRDefault="00CE4B29" w14:paraId="6B8FAB3B"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3.4</w:t>
          </w:r>
          <w:r>
            <w:rPr>
              <w:color w:val="000000"/>
              <w:sz w:val="22"/>
              <w:szCs w:val="22"/>
            </w:rPr>
            <w:tab/>
          </w:r>
          <w:r>
            <w:rPr>
              <w:color w:val="000000"/>
              <w:sz w:val="22"/>
              <w:szCs w:val="22"/>
            </w:rPr>
            <w:t>Communications Interfaces</w:t>
          </w:r>
          <w:r>
            <w:rPr>
              <w:color w:val="000000"/>
              <w:sz w:val="22"/>
              <w:szCs w:val="22"/>
            </w:rPr>
            <w:tab/>
          </w:r>
          <w:r>
            <w:fldChar w:fldCharType="begin"/>
          </w:r>
          <w:r>
            <w:instrText xml:space="preserve"> PAGEREF _heading=h.cuvn0xyeyrmk \h </w:instrText>
          </w:r>
          <w:r>
            <w:fldChar w:fldCharType="separate"/>
          </w:r>
          <w:r>
            <w:rPr>
              <w:color w:val="000000"/>
              <w:sz w:val="22"/>
              <w:szCs w:val="22"/>
            </w:rPr>
            <w:t>3</w:t>
          </w:r>
          <w:r>
            <w:fldChar w:fldCharType="end"/>
          </w:r>
        </w:p>
        <w:p xmlns:wp14="http://schemas.microsoft.com/office/word/2010/wordml" w:rsidR="00C029E1" w:rsidRDefault="00CE4B29" w14:paraId="592F2BE1" wp14:textId="77777777">
          <w:pPr>
            <w:pBdr>
              <w:top w:val="nil"/>
              <w:left w:val="nil"/>
              <w:bottom w:val="nil"/>
              <w:right w:val="nil"/>
              <w:between w:val="nil"/>
            </w:pBdr>
            <w:tabs>
              <w:tab w:val="left" w:pos="360"/>
              <w:tab w:val="right" w:pos="9360"/>
            </w:tabs>
            <w:spacing w:before="60"/>
            <w:ind w:left="360" w:hanging="360"/>
            <w:jc w:val="both"/>
            <w:rPr>
              <w:b/>
              <w:color w:val="000000"/>
            </w:rPr>
          </w:pPr>
          <w:r>
            <w:rPr>
              <w:b/>
              <w:color w:val="000000"/>
            </w:rPr>
            <w:t>4.</w:t>
          </w:r>
          <w:r>
            <w:rPr>
              <w:b/>
              <w:color w:val="000000"/>
            </w:rPr>
            <w:tab/>
          </w:r>
          <w:r>
            <w:rPr>
              <w:b/>
              <w:color w:val="000000"/>
            </w:rPr>
            <w:t>System Features</w:t>
          </w:r>
          <w:r>
            <w:rPr>
              <w:b/>
              <w:color w:val="000000"/>
            </w:rPr>
            <w:tab/>
          </w:r>
          <w:r>
            <w:fldChar w:fldCharType="begin"/>
          </w:r>
          <w:r>
            <w:instrText xml:space="preserve"> PAGEREF _heading=h.d1f73pyra4xt \h </w:instrText>
          </w:r>
          <w:r>
            <w:fldChar w:fldCharType="separate"/>
          </w:r>
          <w:r>
            <w:rPr>
              <w:b/>
              <w:color w:val="000000"/>
            </w:rPr>
            <w:t>4</w:t>
          </w:r>
          <w:r>
            <w:fldChar w:fldCharType="end"/>
          </w:r>
        </w:p>
        <w:p xmlns:wp14="http://schemas.microsoft.com/office/word/2010/wordml" w:rsidR="00C029E1" w:rsidRDefault="00CE4B29" w14:paraId="485D699A"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4.1</w:t>
          </w:r>
          <w:r>
            <w:rPr>
              <w:color w:val="000000"/>
              <w:sz w:val="22"/>
              <w:szCs w:val="22"/>
            </w:rPr>
            <w:tab/>
          </w:r>
          <w:r>
            <w:rPr>
              <w:color w:val="000000"/>
              <w:sz w:val="22"/>
              <w:szCs w:val="22"/>
            </w:rPr>
            <w:t>System Feature 1</w:t>
          </w:r>
          <w:r>
            <w:rPr>
              <w:color w:val="000000"/>
              <w:sz w:val="22"/>
              <w:szCs w:val="22"/>
            </w:rPr>
            <w:tab/>
          </w:r>
          <w:r>
            <w:fldChar w:fldCharType="begin"/>
          </w:r>
          <w:r>
            <w:instrText xml:space="preserve"> PAGEREF _heading=h.xtupjfxi2n57 \h </w:instrText>
          </w:r>
          <w:r>
            <w:fldChar w:fldCharType="separate"/>
          </w:r>
          <w:r>
            <w:rPr>
              <w:color w:val="000000"/>
              <w:sz w:val="22"/>
              <w:szCs w:val="22"/>
            </w:rPr>
            <w:t>4</w:t>
          </w:r>
          <w:r>
            <w:fldChar w:fldCharType="end"/>
          </w:r>
        </w:p>
        <w:p xmlns:wp14="http://schemas.microsoft.com/office/word/2010/wordml" w:rsidR="00C029E1" w:rsidRDefault="00CE4B29" w14:paraId="4DE4D84D"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4.2</w:t>
          </w:r>
          <w:r>
            <w:rPr>
              <w:color w:val="000000"/>
              <w:sz w:val="22"/>
              <w:szCs w:val="22"/>
            </w:rPr>
            <w:tab/>
          </w:r>
          <w:r>
            <w:rPr>
              <w:color w:val="000000"/>
              <w:sz w:val="22"/>
              <w:szCs w:val="22"/>
            </w:rPr>
            <w:t>System Feature 2 (and so on)</w:t>
          </w:r>
          <w:r>
            <w:rPr>
              <w:color w:val="000000"/>
              <w:sz w:val="22"/>
              <w:szCs w:val="22"/>
            </w:rPr>
            <w:tab/>
          </w:r>
          <w:r>
            <w:fldChar w:fldCharType="begin"/>
          </w:r>
          <w:r>
            <w:instrText xml:space="preserve"> PAGEREF _heading=h.pv7y3u9pck78 \h </w:instrText>
          </w:r>
          <w:r>
            <w:fldChar w:fldCharType="separate"/>
          </w:r>
          <w:r>
            <w:rPr>
              <w:color w:val="000000"/>
              <w:sz w:val="22"/>
              <w:szCs w:val="22"/>
            </w:rPr>
            <w:t>4</w:t>
          </w:r>
          <w:r>
            <w:fldChar w:fldCharType="end"/>
          </w:r>
        </w:p>
        <w:p xmlns:wp14="http://schemas.microsoft.com/office/word/2010/wordml" w:rsidR="00C029E1" w:rsidRDefault="00CE4B29" w14:paraId="30C2D9FC" wp14:textId="77777777">
          <w:pPr>
            <w:pBdr>
              <w:top w:val="nil"/>
              <w:left w:val="nil"/>
              <w:bottom w:val="nil"/>
              <w:right w:val="nil"/>
              <w:between w:val="nil"/>
            </w:pBdr>
            <w:tabs>
              <w:tab w:val="left" w:pos="360"/>
              <w:tab w:val="right" w:pos="9360"/>
            </w:tabs>
            <w:spacing w:before="60"/>
            <w:ind w:left="360" w:hanging="360"/>
            <w:jc w:val="both"/>
            <w:rPr>
              <w:b/>
              <w:color w:val="000000"/>
            </w:rPr>
          </w:pPr>
          <w:r>
            <w:rPr>
              <w:b/>
              <w:color w:val="000000"/>
            </w:rPr>
            <w:t>5.</w:t>
          </w:r>
          <w:r>
            <w:rPr>
              <w:b/>
              <w:color w:val="000000"/>
            </w:rPr>
            <w:tab/>
          </w:r>
          <w:r>
            <w:rPr>
              <w:b/>
              <w:color w:val="000000"/>
            </w:rPr>
            <w:t>Other Nonfunctional Requirements</w:t>
          </w:r>
          <w:r>
            <w:rPr>
              <w:b/>
              <w:color w:val="000000"/>
            </w:rPr>
            <w:tab/>
          </w:r>
          <w:r>
            <w:fldChar w:fldCharType="begin"/>
          </w:r>
          <w:r>
            <w:instrText xml:space="preserve"> PAGEREF _heading=h.5fttcpymwn2o \h </w:instrText>
          </w:r>
          <w:r>
            <w:fldChar w:fldCharType="separate"/>
          </w:r>
          <w:r>
            <w:rPr>
              <w:b/>
              <w:color w:val="000000"/>
            </w:rPr>
            <w:t>4</w:t>
          </w:r>
          <w:r>
            <w:fldChar w:fldCharType="end"/>
          </w:r>
        </w:p>
        <w:p xmlns:wp14="http://schemas.microsoft.com/office/word/2010/wordml" w:rsidR="00C029E1" w:rsidRDefault="00CE4B29" w14:paraId="54C86D38"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5.1</w:t>
          </w:r>
          <w:r>
            <w:rPr>
              <w:color w:val="000000"/>
              <w:sz w:val="22"/>
              <w:szCs w:val="22"/>
            </w:rPr>
            <w:tab/>
          </w:r>
          <w:r>
            <w:rPr>
              <w:color w:val="000000"/>
              <w:sz w:val="22"/>
              <w:szCs w:val="22"/>
            </w:rPr>
            <w:t>Performance Requirements</w:t>
          </w:r>
          <w:r>
            <w:rPr>
              <w:color w:val="000000"/>
              <w:sz w:val="22"/>
              <w:szCs w:val="22"/>
            </w:rPr>
            <w:tab/>
          </w:r>
          <w:r>
            <w:fldChar w:fldCharType="begin"/>
          </w:r>
          <w:r>
            <w:instrText xml:space="preserve"> PAGEREF _heading=h.qlx72r6wcbmo \h </w:instrText>
          </w:r>
          <w:r>
            <w:fldChar w:fldCharType="separate"/>
          </w:r>
          <w:r>
            <w:rPr>
              <w:color w:val="000000"/>
              <w:sz w:val="22"/>
              <w:szCs w:val="22"/>
            </w:rPr>
            <w:t>4</w:t>
          </w:r>
          <w:r>
            <w:fldChar w:fldCharType="end"/>
          </w:r>
        </w:p>
        <w:p xmlns:wp14="http://schemas.microsoft.com/office/word/2010/wordml" w:rsidR="00C029E1" w:rsidRDefault="00CE4B29" w14:paraId="3247140E"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5.2</w:t>
          </w:r>
          <w:r>
            <w:rPr>
              <w:color w:val="000000"/>
              <w:sz w:val="22"/>
              <w:szCs w:val="22"/>
            </w:rPr>
            <w:tab/>
          </w:r>
          <w:r>
            <w:rPr>
              <w:color w:val="000000"/>
              <w:sz w:val="22"/>
              <w:szCs w:val="22"/>
            </w:rPr>
            <w:t>Safety Requirements</w:t>
          </w:r>
          <w:r>
            <w:rPr>
              <w:color w:val="000000"/>
              <w:sz w:val="22"/>
              <w:szCs w:val="22"/>
            </w:rPr>
            <w:tab/>
          </w:r>
          <w:r>
            <w:fldChar w:fldCharType="begin"/>
          </w:r>
          <w:r>
            <w:instrText xml:space="preserve"> PAGEREF _heading=h.3olpaamwnkkn \h </w:instrText>
          </w:r>
          <w:r>
            <w:fldChar w:fldCharType="separate"/>
          </w:r>
          <w:r>
            <w:rPr>
              <w:color w:val="000000"/>
              <w:sz w:val="22"/>
              <w:szCs w:val="22"/>
            </w:rPr>
            <w:t>5</w:t>
          </w:r>
          <w:r>
            <w:fldChar w:fldCharType="end"/>
          </w:r>
        </w:p>
        <w:p xmlns:wp14="http://schemas.microsoft.com/office/word/2010/wordml" w:rsidR="00C029E1" w:rsidRDefault="00CE4B29" w14:paraId="06FAC58B"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5.3</w:t>
          </w:r>
          <w:r>
            <w:rPr>
              <w:color w:val="000000"/>
              <w:sz w:val="22"/>
              <w:szCs w:val="22"/>
            </w:rPr>
            <w:tab/>
          </w:r>
          <w:r>
            <w:rPr>
              <w:color w:val="000000"/>
              <w:sz w:val="22"/>
              <w:szCs w:val="22"/>
            </w:rPr>
            <w:t>Security Requirements</w:t>
          </w:r>
          <w:r>
            <w:rPr>
              <w:color w:val="000000"/>
              <w:sz w:val="22"/>
              <w:szCs w:val="22"/>
            </w:rPr>
            <w:tab/>
          </w:r>
          <w:r>
            <w:fldChar w:fldCharType="begin"/>
          </w:r>
          <w:r>
            <w:instrText xml:space="preserve"> PAGEREF _heading=h.2ioe9jjx9eyj \h </w:instrText>
          </w:r>
          <w:r>
            <w:fldChar w:fldCharType="separate"/>
          </w:r>
          <w:r>
            <w:rPr>
              <w:color w:val="000000"/>
              <w:sz w:val="22"/>
              <w:szCs w:val="22"/>
            </w:rPr>
            <w:t>5</w:t>
          </w:r>
          <w:r>
            <w:fldChar w:fldCharType="end"/>
          </w:r>
        </w:p>
        <w:p xmlns:wp14="http://schemas.microsoft.com/office/word/2010/wordml" w:rsidR="00C029E1" w:rsidRDefault="00CE4B29" w14:paraId="249C6F57"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5.4</w:t>
          </w:r>
          <w:r>
            <w:rPr>
              <w:color w:val="000000"/>
              <w:sz w:val="22"/>
              <w:szCs w:val="22"/>
            </w:rPr>
            <w:tab/>
          </w:r>
          <w:r>
            <w:rPr>
              <w:color w:val="000000"/>
              <w:sz w:val="22"/>
              <w:szCs w:val="22"/>
            </w:rPr>
            <w:t>Software Quality Attributes</w:t>
          </w:r>
          <w:r>
            <w:rPr>
              <w:color w:val="000000"/>
              <w:sz w:val="22"/>
              <w:szCs w:val="22"/>
            </w:rPr>
            <w:tab/>
          </w:r>
          <w:r>
            <w:fldChar w:fldCharType="begin"/>
          </w:r>
          <w:r>
            <w:instrText xml:space="preserve"> PAGEREF _heading=h.dws5sefevg9b \h </w:instrText>
          </w:r>
          <w:r>
            <w:fldChar w:fldCharType="separate"/>
          </w:r>
          <w:r>
            <w:rPr>
              <w:color w:val="000000"/>
              <w:sz w:val="22"/>
              <w:szCs w:val="22"/>
            </w:rPr>
            <w:t>5</w:t>
          </w:r>
          <w:r>
            <w:fldChar w:fldCharType="end"/>
          </w:r>
        </w:p>
        <w:p xmlns:wp14="http://schemas.microsoft.com/office/word/2010/wordml" w:rsidR="00C029E1" w:rsidRDefault="00CE4B29" w14:paraId="27020653" wp14:textId="77777777">
          <w:pPr>
            <w:pBdr>
              <w:top w:val="nil"/>
              <w:left w:val="nil"/>
              <w:bottom w:val="nil"/>
              <w:right w:val="nil"/>
              <w:between w:val="nil"/>
            </w:pBdr>
            <w:tabs>
              <w:tab w:val="right" w:pos="9360"/>
              <w:tab w:val="left" w:pos="720"/>
            </w:tabs>
            <w:ind w:left="270"/>
            <w:jc w:val="both"/>
            <w:rPr>
              <w:color w:val="000000"/>
              <w:sz w:val="22"/>
              <w:szCs w:val="22"/>
            </w:rPr>
          </w:pPr>
          <w:r>
            <w:rPr>
              <w:color w:val="000000"/>
              <w:sz w:val="22"/>
              <w:szCs w:val="22"/>
            </w:rPr>
            <w:t>5.5</w:t>
          </w:r>
          <w:r>
            <w:rPr>
              <w:color w:val="000000"/>
              <w:sz w:val="22"/>
              <w:szCs w:val="22"/>
            </w:rPr>
            <w:tab/>
          </w:r>
          <w:r>
            <w:rPr>
              <w:color w:val="000000"/>
              <w:sz w:val="22"/>
              <w:szCs w:val="22"/>
            </w:rPr>
            <w:t>Business Rules</w:t>
          </w:r>
          <w:r>
            <w:rPr>
              <w:color w:val="000000"/>
              <w:sz w:val="22"/>
              <w:szCs w:val="22"/>
            </w:rPr>
            <w:tab/>
          </w:r>
          <w:r>
            <w:fldChar w:fldCharType="begin"/>
          </w:r>
          <w:r>
            <w:instrText xml:space="preserve"> PAGEREF _heading=h.9pvqu3sp82qh \h </w:instrText>
          </w:r>
          <w:r>
            <w:fldChar w:fldCharType="separate"/>
          </w:r>
          <w:r>
            <w:rPr>
              <w:color w:val="000000"/>
              <w:sz w:val="22"/>
              <w:szCs w:val="22"/>
            </w:rPr>
            <w:t>5</w:t>
          </w:r>
          <w:r>
            <w:fldChar w:fldCharType="end"/>
          </w:r>
        </w:p>
        <w:p xmlns:wp14="http://schemas.microsoft.com/office/word/2010/wordml" w:rsidR="00C029E1" w:rsidRDefault="00CE4B29" w14:paraId="50D7E985" wp14:textId="77777777">
          <w:pPr>
            <w:pBdr>
              <w:top w:val="nil"/>
              <w:left w:val="nil"/>
              <w:bottom w:val="nil"/>
              <w:right w:val="nil"/>
              <w:between w:val="nil"/>
            </w:pBdr>
            <w:tabs>
              <w:tab w:val="left" w:pos="360"/>
              <w:tab w:val="right" w:pos="9360"/>
            </w:tabs>
            <w:spacing w:before="60"/>
            <w:ind w:left="360" w:hanging="360"/>
            <w:jc w:val="both"/>
            <w:rPr>
              <w:b/>
              <w:color w:val="000000"/>
            </w:rPr>
          </w:pPr>
          <w:r>
            <w:rPr>
              <w:b/>
              <w:color w:val="000000"/>
            </w:rPr>
            <w:t>6.</w:t>
          </w:r>
          <w:r>
            <w:rPr>
              <w:b/>
              <w:color w:val="000000"/>
            </w:rPr>
            <w:tab/>
          </w:r>
          <w:r>
            <w:rPr>
              <w:b/>
              <w:color w:val="000000"/>
            </w:rPr>
            <w:t>Other Requirements</w:t>
          </w:r>
          <w:r>
            <w:rPr>
              <w:b/>
              <w:color w:val="000000"/>
            </w:rPr>
            <w:tab/>
          </w:r>
          <w:r>
            <w:fldChar w:fldCharType="begin"/>
          </w:r>
          <w:r>
            <w:instrText xml:space="preserve"> PAGEREF _heading=h.52qzh9hu075h \h </w:instrText>
          </w:r>
          <w:r>
            <w:fldChar w:fldCharType="separate"/>
          </w:r>
          <w:r>
            <w:rPr>
              <w:b/>
              <w:color w:val="000000"/>
            </w:rPr>
            <w:t>5</w:t>
          </w:r>
          <w:r>
            <w:fldChar w:fldCharType="end"/>
          </w:r>
        </w:p>
        <w:p xmlns:wp14="http://schemas.microsoft.com/office/word/2010/wordml" w:rsidR="00C029E1" w:rsidRDefault="00CE4B29" w14:paraId="3502E884" wp14:textId="77777777">
          <w:pPr>
            <w:pBdr>
              <w:top w:val="nil"/>
              <w:left w:val="nil"/>
              <w:bottom w:val="nil"/>
              <w:right w:val="nil"/>
              <w:between w:val="nil"/>
            </w:pBdr>
            <w:tabs>
              <w:tab w:val="left" w:pos="360"/>
              <w:tab w:val="right" w:pos="9360"/>
            </w:tabs>
            <w:spacing w:before="60"/>
            <w:ind w:left="360" w:hanging="360"/>
            <w:jc w:val="both"/>
            <w:rPr>
              <w:b/>
              <w:color w:val="000000"/>
            </w:rPr>
          </w:pPr>
          <w:r>
            <w:rPr>
              <w:b/>
              <w:color w:val="000000"/>
            </w:rPr>
            <w:t>Appendix A: Glossary</w:t>
          </w:r>
          <w:r>
            <w:rPr>
              <w:b/>
              <w:color w:val="000000"/>
            </w:rPr>
            <w:tab/>
          </w:r>
          <w:r>
            <w:fldChar w:fldCharType="begin"/>
          </w:r>
          <w:r>
            <w:instrText xml:space="preserve"> PAGEREF _heading=h.qkzw3ehrl6l \h </w:instrText>
          </w:r>
          <w:r>
            <w:fldChar w:fldCharType="separate"/>
          </w:r>
          <w:r>
            <w:rPr>
              <w:b/>
              <w:color w:val="000000"/>
            </w:rPr>
            <w:t>5</w:t>
          </w:r>
          <w:r>
            <w:fldChar w:fldCharType="end"/>
          </w:r>
        </w:p>
        <w:p xmlns:wp14="http://schemas.microsoft.com/office/word/2010/wordml" w:rsidR="00C029E1" w:rsidRDefault="00CE4B29" w14:paraId="447D9877" wp14:textId="77777777">
          <w:pPr>
            <w:pBdr>
              <w:top w:val="nil"/>
              <w:left w:val="nil"/>
              <w:bottom w:val="nil"/>
              <w:right w:val="nil"/>
              <w:between w:val="nil"/>
            </w:pBdr>
            <w:tabs>
              <w:tab w:val="left" w:pos="360"/>
              <w:tab w:val="right" w:pos="9360"/>
            </w:tabs>
            <w:spacing w:before="60"/>
            <w:ind w:left="360" w:hanging="360"/>
            <w:jc w:val="both"/>
            <w:rPr>
              <w:b/>
              <w:color w:val="000000"/>
            </w:rPr>
          </w:pPr>
          <w:r>
            <w:rPr>
              <w:b/>
              <w:color w:val="000000"/>
            </w:rPr>
            <w:t>Appendix B: Analysis Models</w:t>
          </w:r>
          <w:r>
            <w:rPr>
              <w:b/>
              <w:color w:val="000000"/>
            </w:rPr>
            <w:tab/>
          </w:r>
          <w:r>
            <w:fldChar w:fldCharType="begin"/>
          </w:r>
          <w:r>
            <w:instrText xml:space="preserve"> PAGEREF _heading=h.9yccjhi9655z \h </w:instrText>
          </w:r>
          <w:r>
            <w:fldChar w:fldCharType="separate"/>
          </w:r>
          <w:r>
            <w:rPr>
              <w:b/>
              <w:color w:val="000000"/>
            </w:rPr>
            <w:t>5</w:t>
          </w:r>
          <w:r>
            <w:fldChar w:fldCharType="end"/>
          </w:r>
        </w:p>
        <w:p xmlns:wp14="http://schemas.microsoft.com/office/word/2010/wordml" w:rsidR="00C029E1" w:rsidRDefault="00CE4B29" w14:paraId="3B45DD17" wp14:textId="77777777">
          <w:pPr>
            <w:pBdr>
              <w:top w:val="nil"/>
              <w:left w:val="nil"/>
              <w:bottom w:val="nil"/>
              <w:right w:val="nil"/>
              <w:between w:val="nil"/>
            </w:pBdr>
            <w:tabs>
              <w:tab w:val="left" w:pos="360"/>
              <w:tab w:val="right" w:pos="9360"/>
            </w:tabs>
            <w:spacing w:before="60"/>
            <w:ind w:left="360" w:hanging="360"/>
            <w:jc w:val="both"/>
            <w:rPr>
              <w:b/>
              <w:color w:val="000000"/>
            </w:rPr>
          </w:pPr>
          <w:r>
            <w:rPr>
              <w:b/>
              <w:color w:val="000000"/>
            </w:rPr>
            <w:t>Appendix C: To Be Determined List</w:t>
          </w:r>
          <w:r>
            <w:rPr>
              <w:b/>
              <w:color w:val="000000"/>
            </w:rPr>
            <w:tab/>
          </w:r>
          <w:r>
            <w:fldChar w:fldCharType="begin"/>
          </w:r>
          <w:r>
            <w:instrText xml:space="preserve"> PAGEREF _heading=h.lrb5i0c8ihsh \h </w:instrText>
          </w:r>
          <w:r>
            <w:fldChar w:fldCharType="separate"/>
          </w:r>
          <w:r>
            <w:rPr>
              <w:b/>
              <w:color w:val="000000"/>
            </w:rPr>
            <w:t>6</w:t>
          </w:r>
          <w:r>
            <w:fldChar w:fldCharType="end"/>
          </w:r>
          <w:r>
            <w:fldChar w:fldCharType="end"/>
          </w:r>
        </w:p>
      </w:sdtContent>
    </w:sdt>
    <w:p xmlns:wp14="http://schemas.microsoft.com/office/word/2010/wordml" w:rsidR="00C029E1" w:rsidRDefault="00C029E1" w14:paraId="0A37501D" wp14:textId="77777777">
      <w:pPr>
        <w:rPr>
          <w:rFonts w:ascii="Times New Roman" w:hAnsi="Times New Roman" w:eastAsia="Times New Roman" w:cs="Times New Roman"/>
        </w:rPr>
      </w:pPr>
    </w:p>
    <w:p xmlns:wp14="http://schemas.microsoft.com/office/word/2010/wordml" w:rsidR="00C029E1" w:rsidRDefault="00C029E1" w14:paraId="5DAB6C7B" wp14:textId="77777777">
      <w:pPr>
        <w:rPr>
          <w:rFonts w:ascii="Times New Roman" w:hAnsi="Times New Roman" w:eastAsia="Times New Roman" w:cs="Times New Roman"/>
        </w:rPr>
      </w:pPr>
      <w:bookmarkStart w:name="_heading=h.oocbpqg6unxi" w:id="1"/>
      <w:bookmarkEnd w:id="1"/>
    </w:p>
    <w:p w:rsidR="746EAB75" w:rsidP="746EAB75" w:rsidRDefault="746EAB75" w14:paraId="5F94FB8C" w14:textId="0792B5DF">
      <w:pPr>
        <w:keepNext w:val="1"/>
        <w:keepLines w:val="1"/>
        <w:pBdr>
          <w:top w:val="nil" w:color="FF000000" w:sz="0" w:space="0"/>
          <w:left w:val="nil" w:color="FF000000" w:sz="0" w:space="0"/>
          <w:bottom w:val="nil" w:color="FF000000" w:sz="0" w:space="0"/>
          <w:right w:val="nil" w:color="FF000000" w:sz="0" w:space="0"/>
          <w:between w:val="nil" w:color="FF000000" w:sz="0" w:space="0"/>
        </w:pBdr>
        <w:spacing w:before="120" w:after="240"/>
        <w:rPr>
          <w:b w:val="1"/>
          <w:bCs w:val="1"/>
          <w:color w:val="000000" w:themeColor="text1" w:themeTint="FF" w:themeShade="FF"/>
          <w:sz w:val="36"/>
          <w:szCs w:val="36"/>
        </w:rPr>
      </w:pPr>
    </w:p>
    <w:p xmlns:wp14="http://schemas.microsoft.com/office/word/2010/wordml" w:rsidR="00C029E1" w:rsidRDefault="00CE4B29" w14:paraId="4B08E8BD" wp14:textId="77777777">
      <w:pPr>
        <w:keepNext/>
        <w:keepLines/>
        <w:pBdr>
          <w:top w:val="nil"/>
          <w:left w:val="nil"/>
          <w:bottom w:val="nil"/>
          <w:right w:val="nil"/>
          <w:between w:val="nil"/>
        </w:pBdr>
        <w:spacing w:before="120" w:after="240"/>
        <w:rPr>
          <w:b/>
          <w:color w:val="000000"/>
          <w:sz w:val="36"/>
          <w:szCs w:val="36"/>
        </w:rPr>
      </w:pPr>
      <w:r>
        <w:rPr>
          <w:b/>
          <w:color w:val="000000"/>
          <w:sz w:val="36"/>
          <w:szCs w:val="36"/>
        </w:rPr>
        <w:t>Revision History</w:t>
      </w:r>
    </w:p>
    <w:tbl>
      <w:tblPr>
        <w:tblW w:w="9868" w:type="dxa"/>
        <w:tblInd w:w="-108"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6" w:space="0"/>
          <w:insideV w:val="single" w:color="000000" w:themeColor="text1" w:sz="6" w:space="0"/>
        </w:tblBorders>
        <w:tblLayout w:type="fixed"/>
        <w:tblLook w:val="0000" w:firstRow="0" w:lastRow="0" w:firstColumn="0" w:lastColumn="0" w:noHBand="0" w:noVBand="0"/>
      </w:tblPr>
      <w:tblGrid>
        <w:gridCol w:w="2160"/>
        <w:gridCol w:w="1350"/>
        <w:gridCol w:w="4774"/>
        <w:gridCol w:w="1584"/>
      </w:tblGrid>
      <w:tr xmlns:wp14="http://schemas.microsoft.com/office/word/2010/wordml" w:rsidR="00C029E1" w:rsidTr="746EAB75" w14:paraId="5FD02133" wp14:textId="77777777">
        <w:tc>
          <w:tcPr>
            <w:tcW w:w="2160" w:type="dxa"/>
            <w:tcBorders>
              <w:top w:val="single" w:color="000000" w:themeColor="text1" w:sz="12" w:space="0"/>
              <w:bottom w:val="single" w:color="000000" w:themeColor="text1" w:sz="12" w:space="0"/>
            </w:tcBorders>
            <w:tcMar/>
          </w:tcPr>
          <w:p w:rsidR="00C029E1" w:rsidRDefault="00CE4B29" w14:paraId="0D909AED" wp14:textId="77777777">
            <w:pPr>
              <w:spacing w:before="40" w:after="40"/>
              <w:ind w:left="0" w:hanging="2"/>
            </w:pPr>
            <w:r>
              <w:rPr>
                <w:b/>
              </w:rPr>
              <w:t>Name</w:t>
            </w:r>
          </w:p>
        </w:tc>
        <w:tc>
          <w:tcPr>
            <w:tcW w:w="1350" w:type="dxa"/>
            <w:tcBorders>
              <w:top w:val="single" w:color="000000" w:themeColor="text1" w:sz="12" w:space="0"/>
              <w:bottom w:val="single" w:color="000000" w:themeColor="text1" w:sz="12" w:space="0"/>
            </w:tcBorders>
            <w:tcMar/>
          </w:tcPr>
          <w:p w:rsidR="00C029E1" w:rsidRDefault="00CE4B29" w14:paraId="491072FA" wp14:textId="77777777">
            <w:pPr>
              <w:spacing w:before="40" w:after="40"/>
              <w:ind w:left="0" w:hanging="2"/>
            </w:pPr>
            <w:r>
              <w:rPr>
                <w:b/>
              </w:rPr>
              <w:t>Date</w:t>
            </w:r>
          </w:p>
        </w:tc>
        <w:tc>
          <w:tcPr>
            <w:tcW w:w="4774" w:type="dxa"/>
            <w:tcBorders>
              <w:top w:val="single" w:color="000000" w:themeColor="text1" w:sz="12" w:space="0"/>
              <w:bottom w:val="single" w:color="000000" w:themeColor="text1" w:sz="12" w:space="0"/>
            </w:tcBorders>
            <w:tcMar/>
          </w:tcPr>
          <w:p w:rsidR="00C029E1" w:rsidRDefault="00CE4B29" w14:paraId="32BB3224" wp14:textId="77777777">
            <w:pPr>
              <w:spacing w:before="40" w:after="40"/>
              <w:ind w:left="0" w:hanging="2"/>
            </w:pPr>
            <w:r>
              <w:rPr>
                <w:b/>
              </w:rPr>
              <w:t>Reason For Changes</w:t>
            </w:r>
          </w:p>
        </w:tc>
        <w:tc>
          <w:tcPr>
            <w:tcW w:w="1584" w:type="dxa"/>
            <w:tcBorders>
              <w:top w:val="single" w:color="000000" w:themeColor="text1" w:sz="12" w:space="0"/>
              <w:bottom w:val="single" w:color="000000" w:themeColor="text1" w:sz="12" w:space="0"/>
            </w:tcBorders>
            <w:tcMar/>
          </w:tcPr>
          <w:p w:rsidR="00C029E1" w:rsidRDefault="00CE4B29" w14:paraId="6B814A1E" wp14:textId="77777777">
            <w:pPr>
              <w:spacing w:before="40" w:after="40"/>
              <w:ind w:left="0" w:hanging="2"/>
            </w:pPr>
            <w:r>
              <w:rPr>
                <w:b/>
              </w:rPr>
              <w:t>Version</w:t>
            </w:r>
          </w:p>
        </w:tc>
      </w:tr>
      <w:tr xmlns:wp14="http://schemas.microsoft.com/office/word/2010/wordml" w:rsidR="00C029E1" w:rsidTr="746EAB75" w14:paraId="0B1497E6" wp14:textId="77777777">
        <w:tc>
          <w:tcPr>
            <w:tcW w:w="2160" w:type="dxa"/>
            <w:tcBorders>
              <w:top w:val="nil"/>
            </w:tcBorders>
            <w:tcMar/>
          </w:tcPr>
          <w:p w:rsidR="00C029E1" w:rsidP="746EAB75" w:rsidRDefault="00CE4B29" w14:paraId="6E0EC044" wp14:textId="5743AEA6">
            <w:pPr>
              <w:pStyle w:val="Normal"/>
              <w:suppressLineNumbers w:val="0"/>
              <w:bidi w:val="0"/>
              <w:spacing w:before="40" w:beforeAutospacing="off" w:after="40" w:afterAutospacing="off" w:line="14" w:lineRule="atLeast"/>
              <w:ind w:left="0" w:right="0" w:hanging="2"/>
              <w:jc w:val="left"/>
            </w:pPr>
            <w:r w:rsidR="2A6760D4">
              <w:rPr/>
              <w:t>Emir Çiçek</w:t>
            </w:r>
          </w:p>
          <w:p w:rsidR="00C029E1" w:rsidP="746EAB75" w:rsidRDefault="00CE4B29" w14:paraId="2ADEA74B" wp14:textId="045EC8D6">
            <w:pPr>
              <w:pStyle w:val="Normal"/>
              <w:suppressLineNumbers w:val="0"/>
              <w:bidi w:val="0"/>
              <w:spacing w:before="40" w:beforeAutospacing="off" w:after="40" w:afterAutospacing="off" w:line="14" w:lineRule="atLeast"/>
              <w:ind w:left="0" w:right="0" w:hanging="2"/>
              <w:jc w:val="left"/>
            </w:pPr>
            <w:r w:rsidR="2A6760D4">
              <w:rPr/>
              <w:t>Aziz Türker</w:t>
            </w:r>
          </w:p>
        </w:tc>
        <w:tc>
          <w:tcPr>
            <w:tcW w:w="1350" w:type="dxa"/>
            <w:tcBorders>
              <w:top w:val="nil"/>
            </w:tcBorders>
            <w:tcMar/>
          </w:tcPr>
          <w:p w:rsidR="00C029E1" w:rsidRDefault="00CE4B29" w14:paraId="0FF858B3" wp14:textId="77777777">
            <w:pPr>
              <w:spacing w:before="40" w:after="40"/>
              <w:ind w:left="0" w:hanging="2"/>
            </w:pPr>
            <w:r>
              <w:t>9/11/2025</w:t>
            </w:r>
          </w:p>
        </w:tc>
        <w:tc>
          <w:tcPr>
            <w:tcW w:w="4774" w:type="dxa"/>
            <w:tcBorders>
              <w:top w:val="nil"/>
            </w:tcBorders>
            <w:tcMar/>
          </w:tcPr>
          <w:p w:rsidR="00C029E1" w:rsidRDefault="00C029E1" w14:paraId="02EB378F" wp14:textId="77777777">
            <w:pPr>
              <w:spacing w:before="40" w:after="40"/>
              <w:ind w:left="0" w:hanging="2"/>
            </w:pPr>
          </w:p>
        </w:tc>
        <w:tc>
          <w:tcPr>
            <w:tcW w:w="1584" w:type="dxa"/>
            <w:tcBorders>
              <w:top w:val="nil"/>
            </w:tcBorders>
            <w:tcMar/>
          </w:tcPr>
          <w:p w:rsidR="00C029E1" w:rsidRDefault="00C029E1" w14:paraId="6A05A809" wp14:textId="77777777">
            <w:pPr>
              <w:spacing w:before="40" w:after="40"/>
              <w:ind w:left="0" w:hanging="2"/>
            </w:pPr>
          </w:p>
        </w:tc>
      </w:tr>
      <w:tr xmlns:wp14="http://schemas.microsoft.com/office/word/2010/wordml" w:rsidR="00C029E1" w:rsidTr="746EAB75" w14:paraId="5A39BBE3" wp14:textId="77777777">
        <w:tc>
          <w:tcPr>
            <w:tcW w:w="2160" w:type="dxa"/>
            <w:tcBorders>
              <w:bottom w:val="single" w:color="000000" w:themeColor="text1" w:sz="12" w:space="0"/>
            </w:tcBorders>
            <w:tcMar/>
          </w:tcPr>
          <w:p w:rsidR="00C029E1" w:rsidRDefault="00C029E1" w14:paraId="41C8F396" wp14:textId="77777777">
            <w:pPr>
              <w:spacing w:before="40" w:after="40"/>
              <w:ind w:left="0" w:hanging="2"/>
            </w:pPr>
          </w:p>
        </w:tc>
        <w:tc>
          <w:tcPr>
            <w:tcW w:w="1350" w:type="dxa"/>
            <w:tcBorders>
              <w:bottom w:val="single" w:color="000000" w:themeColor="text1" w:sz="12" w:space="0"/>
            </w:tcBorders>
            <w:tcMar/>
          </w:tcPr>
          <w:p w:rsidR="00C029E1" w:rsidRDefault="00C029E1" w14:paraId="72A3D3EC" wp14:textId="77777777">
            <w:pPr>
              <w:spacing w:before="40" w:after="40"/>
              <w:ind w:left="0" w:hanging="2"/>
            </w:pPr>
          </w:p>
        </w:tc>
        <w:tc>
          <w:tcPr>
            <w:tcW w:w="4774" w:type="dxa"/>
            <w:tcBorders>
              <w:bottom w:val="single" w:color="000000" w:themeColor="text1" w:sz="12" w:space="0"/>
            </w:tcBorders>
            <w:tcMar/>
          </w:tcPr>
          <w:p w:rsidR="00C029E1" w:rsidRDefault="00C029E1" w14:paraId="0D0B940D" wp14:textId="77777777">
            <w:pPr>
              <w:spacing w:before="40" w:after="40"/>
              <w:ind w:left="0" w:hanging="2"/>
            </w:pPr>
          </w:p>
        </w:tc>
        <w:tc>
          <w:tcPr>
            <w:tcW w:w="1584" w:type="dxa"/>
            <w:tcBorders>
              <w:bottom w:val="single" w:color="000000" w:themeColor="text1" w:sz="12" w:space="0"/>
            </w:tcBorders>
            <w:tcMar/>
          </w:tcPr>
          <w:p w:rsidR="00C029E1" w:rsidRDefault="00C029E1" w14:paraId="0E27B00A" wp14:textId="77777777">
            <w:pPr>
              <w:spacing w:before="40" w:after="40"/>
              <w:ind w:left="0" w:hanging="2"/>
            </w:pPr>
          </w:p>
        </w:tc>
      </w:tr>
    </w:tbl>
    <w:sdt>
      <w:sdtPr>
        <w:tag w:val="goog_rdk_2"/>
        <w:id w:val="1213641253"/>
        <w:placeholder>
          <w:docPart w:val="DefaultPlaceholder_1081868574"/>
        </w:placeholder>
      </w:sdtPr>
      <w:sdtEndPr/>
      <w:sdtContent>
        <w:p xmlns:wp14="http://schemas.microsoft.com/office/word/2010/wordml" w:rsidR="00C029E1" w:rsidRDefault="00CE4B29" w14:paraId="60061E4C" wp14:textId="77777777">
          <w:pPr>
            <w:rPr>
              <w:del w:author="Deniz Ekin Ünsal" w:date="2025-11-09T17:34:00Z" w:id="2"/>
            </w:rPr>
          </w:pPr>
          <w:sdt>
            <w:sdtPr>
              <w:tag w:val="goog_rdk_1"/>
              <w:id w:val="626483786"/>
            </w:sdtPr>
            <w:sdtEndPr/>
            <w:sdtContent/>
          </w:sdt>
        </w:p>
      </w:sdtContent>
    </w:sdt>
    <w:p xmlns:wp14="http://schemas.microsoft.com/office/word/2010/wordml" w:rsidR="00C029E1" w:rsidRDefault="00C029E1" w14:paraId="44EAFD9C" wp14:textId="77777777">
      <w:pPr>
        <w:pBdr>
          <w:top w:val="nil"/>
          <w:left w:val="nil"/>
          <w:bottom w:val="nil"/>
          <w:right w:val="nil"/>
          <w:between w:val="nil"/>
        </w:pBdr>
        <w:rPr>
          <w:rFonts w:ascii="Arial" w:hAnsi="Arial" w:eastAsia="Arial" w:cs="Arial"/>
          <w:i/>
          <w:sz w:val="22"/>
          <w:szCs w:val="22"/>
        </w:rPr>
      </w:pPr>
      <w:bookmarkStart w:name="_heading=h.pq19ojg3k54t" w:colFirst="0" w:colLast="0" w:id="3"/>
      <w:bookmarkEnd w:id="3"/>
    </w:p>
    <w:p xmlns:wp14="http://schemas.microsoft.com/office/word/2010/wordml" w:rsidR="00C029E1" w:rsidRDefault="00C029E1" w14:paraId="4B94D5A5" wp14:textId="77777777">
      <w:pPr>
        <w:pBdr>
          <w:top w:val="nil"/>
          <w:left w:val="nil"/>
          <w:bottom w:val="nil"/>
          <w:right w:val="nil"/>
          <w:between w:val="nil"/>
        </w:pBdr>
        <w:rPr>
          <w:rFonts w:ascii="Arial" w:hAnsi="Arial" w:eastAsia="Arial" w:cs="Arial"/>
          <w:i/>
          <w:sz w:val="22"/>
          <w:szCs w:val="22"/>
        </w:rPr>
      </w:pPr>
      <w:bookmarkStart w:name="_heading=h.k6ltxqrhwf1n" w:colFirst="0" w:colLast="0" w:id="4"/>
      <w:bookmarkEnd w:id="4"/>
    </w:p>
    <w:p xmlns:wp14="http://schemas.microsoft.com/office/word/2010/wordml" w:rsidR="00C029E1" w:rsidRDefault="00C029E1" w14:paraId="3DEEC669" wp14:textId="77777777">
      <w:pPr>
        <w:pBdr>
          <w:top w:val="nil"/>
          <w:left w:val="nil"/>
          <w:bottom w:val="nil"/>
          <w:right w:val="nil"/>
          <w:between w:val="nil"/>
        </w:pBdr>
        <w:rPr>
          <w:rFonts w:ascii="Arial" w:hAnsi="Arial" w:eastAsia="Arial" w:cs="Arial"/>
          <w:i/>
          <w:sz w:val="22"/>
          <w:szCs w:val="22"/>
        </w:rPr>
      </w:pPr>
      <w:bookmarkStart w:name="_heading=h.18jqzi9i9v9z" w:colFirst="0" w:colLast="0" w:id="5"/>
      <w:bookmarkEnd w:id="5"/>
    </w:p>
    <w:p xmlns:wp14="http://schemas.microsoft.com/office/word/2010/wordml" w:rsidR="00C029E1" w:rsidRDefault="00C029E1" w14:paraId="3656B9AB" wp14:textId="77777777">
      <w:pPr>
        <w:pBdr>
          <w:top w:val="nil"/>
          <w:left w:val="nil"/>
          <w:bottom w:val="nil"/>
          <w:right w:val="nil"/>
          <w:between w:val="nil"/>
        </w:pBdr>
        <w:rPr>
          <w:rFonts w:ascii="Arial" w:hAnsi="Arial" w:eastAsia="Arial" w:cs="Arial"/>
          <w:i/>
          <w:sz w:val="22"/>
          <w:szCs w:val="22"/>
        </w:rPr>
      </w:pPr>
      <w:bookmarkStart w:name="_heading=h.54j3t9frpb2i" w:colFirst="0" w:colLast="0" w:id="6"/>
      <w:bookmarkEnd w:id="6"/>
    </w:p>
    <w:p xmlns:wp14="http://schemas.microsoft.com/office/word/2010/wordml" w:rsidR="00C029E1" w:rsidRDefault="00C029E1" w14:paraId="45FB0818" wp14:textId="77777777">
      <w:pPr>
        <w:pBdr>
          <w:top w:val="nil"/>
          <w:left w:val="nil"/>
          <w:bottom w:val="nil"/>
          <w:right w:val="nil"/>
          <w:between w:val="nil"/>
        </w:pBdr>
        <w:rPr>
          <w:rFonts w:ascii="Arial" w:hAnsi="Arial" w:eastAsia="Arial" w:cs="Arial"/>
          <w:i/>
          <w:sz w:val="22"/>
          <w:szCs w:val="22"/>
        </w:rPr>
      </w:pPr>
      <w:bookmarkStart w:name="_heading=h.lodrxo6j7w6p" w:colFirst="0" w:colLast="0" w:id="7"/>
      <w:bookmarkEnd w:id="7"/>
    </w:p>
    <w:p xmlns:wp14="http://schemas.microsoft.com/office/word/2010/wordml" w:rsidR="00C029E1" w:rsidRDefault="00C029E1" w14:paraId="049F31CB" wp14:textId="77777777">
      <w:pPr>
        <w:pBdr>
          <w:top w:val="nil"/>
          <w:left w:val="nil"/>
          <w:bottom w:val="nil"/>
          <w:right w:val="nil"/>
          <w:between w:val="nil"/>
        </w:pBdr>
        <w:rPr>
          <w:rFonts w:ascii="Arial" w:hAnsi="Arial" w:eastAsia="Arial" w:cs="Arial"/>
          <w:i/>
          <w:sz w:val="22"/>
          <w:szCs w:val="22"/>
        </w:rPr>
      </w:pPr>
      <w:bookmarkStart w:name="_heading=h.5f0g9y9vrgxm" w:colFirst="0" w:colLast="0" w:id="8"/>
      <w:bookmarkEnd w:id="8"/>
    </w:p>
    <w:p xmlns:wp14="http://schemas.microsoft.com/office/word/2010/wordml" w:rsidR="00C029E1" w:rsidRDefault="00C029E1" w14:paraId="53128261" wp14:textId="77777777">
      <w:pPr>
        <w:pBdr>
          <w:top w:val="nil"/>
          <w:left w:val="nil"/>
          <w:bottom w:val="nil"/>
          <w:right w:val="nil"/>
          <w:between w:val="nil"/>
        </w:pBdr>
        <w:rPr>
          <w:rFonts w:ascii="Arial" w:hAnsi="Arial" w:eastAsia="Arial" w:cs="Arial"/>
          <w:i/>
          <w:sz w:val="22"/>
          <w:szCs w:val="22"/>
        </w:rPr>
      </w:pPr>
      <w:bookmarkStart w:name="_heading=h.snm0kqboj3f" w:colFirst="0" w:colLast="0" w:id="9"/>
      <w:bookmarkEnd w:id="9"/>
    </w:p>
    <w:p xmlns:wp14="http://schemas.microsoft.com/office/word/2010/wordml" w:rsidR="00C029E1" w:rsidRDefault="00C029E1" w14:paraId="62486C05" wp14:textId="77777777">
      <w:pPr>
        <w:pBdr>
          <w:top w:val="nil"/>
          <w:left w:val="nil"/>
          <w:bottom w:val="nil"/>
          <w:right w:val="nil"/>
          <w:between w:val="nil"/>
        </w:pBdr>
        <w:rPr>
          <w:rFonts w:ascii="Arial" w:hAnsi="Arial" w:eastAsia="Arial" w:cs="Arial"/>
          <w:i/>
          <w:sz w:val="22"/>
          <w:szCs w:val="22"/>
        </w:rPr>
      </w:pPr>
      <w:bookmarkStart w:name="_heading=h.a841aioim4gq" w:colFirst="0" w:colLast="0" w:id="10"/>
      <w:bookmarkEnd w:id="10"/>
    </w:p>
    <w:p xmlns:wp14="http://schemas.microsoft.com/office/word/2010/wordml" w:rsidR="00C029E1" w:rsidRDefault="00C029E1" w14:paraId="4101652C" wp14:textId="77777777">
      <w:pPr>
        <w:pBdr>
          <w:top w:val="nil"/>
          <w:left w:val="nil"/>
          <w:bottom w:val="nil"/>
          <w:right w:val="nil"/>
          <w:between w:val="nil"/>
        </w:pBdr>
        <w:rPr>
          <w:rFonts w:ascii="Arial" w:hAnsi="Arial" w:eastAsia="Arial" w:cs="Arial"/>
          <w:i/>
          <w:sz w:val="22"/>
          <w:szCs w:val="22"/>
        </w:rPr>
      </w:pPr>
      <w:bookmarkStart w:name="_heading=h.yj5glx4kmb2g" w:colFirst="0" w:colLast="0" w:id="11"/>
      <w:bookmarkEnd w:id="11"/>
    </w:p>
    <w:p xmlns:wp14="http://schemas.microsoft.com/office/word/2010/wordml" w:rsidR="00C029E1" w:rsidRDefault="00C029E1" w14:paraId="4B99056E" wp14:textId="77777777">
      <w:pPr>
        <w:pBdr>
          <w:top w:val="nil"/>
          <w:left w:val="nil"/>
          <w:bottom w:val="nil"/>
          <w:right w:val="nil"/>
          <w:between w:val="nil"/>
        </w:pBdr>
        <w:rPr>
          <w:rFonts w:ascii="Arial" w:hAnsi="Arial" w:eastAsia="Arial" w:cs="Arial"/>
          <w:i/>
          <w:sz w:val="22"/>
          <w:szCs w:val="22"/>
        </w:rPr>
      </w:pPr>
      <w:bookmarkStart w:name="_heading=h.bpy5jeyq1dwe" w:colFirst="0" w:colLast="0" w:id="12"/>
      <w:bookmarkEnd w:id="12"/>
    </w:p>
    <w:p xmlns:wp14="http://schemas.microsoft.com/office/word/2010/wordml" w:rsidR="00C029E1" w:rsidRDefault="00C029E1" w14:paraId="1299C43A" wp14:textId="77777777">
      <w:pPr>
        <w:pBdr>
          <w:top w:val="nil"/>
          <w:left w:val="nil"/>
          <w:bottom w:val="nil"/>
          <w:right w:val="nil"/>
          <w:between w:val="nil"/>
        </w:pBdr>
        <w:rPr>
          <w:rFonts w:ascii="Arial" w:hAnsi="Arial" w:eastAsia="Arial" w:cs="Arial"/>
          <w:i/>
          <w:sz w:val="22"/>
          <w:szCs w:val="22"/>
        </w:rPr>
      </w:pPr>
      <w:bookmarkStart w:name="_heading=h.g6bgl9wn4q3f" w:id="13"/>
      <w:bookmarkEnd w:id="13"/>
    </w:p>
    <w:p w:rsidR="4878A4DF" w:rsidP="746EAB75" w:rsidRDefault="4878A4DF" w14:paraId="73AF9BA4" w14:textId="4CF34550">
      <w:pPr>
        <w:pStyle w:val="Balk1"/>
        <w:spacing w:before="322" w:beforeAutospacing="off" w:after="322" w:afterAutospacing="off"/>
      </w:pPr>
      <w:r w:rsidRPr="746EAB75" w:rsidR="4878A4DF">
        <w:rPr>
          <w:rFonts w:ascii="Arial" w:hAnsi="Arial" w:eastAsia="Arial" w:cs="Arial"/>
          <w:b w:val="1"/>
          <w:bCs w:val="1"/>
          <w:noProof w:val="0"/>
          <w:sz w:val="48"/>
          <w:szCs w:val="48"/>
          <w:lang w:val="en"/>
        </w:rPr>
        <w:t>Software Requirements Specification (SRS) – Lost and Found Community Platform</w:t>
      </w:r>
    </w:p>
    <w:p w:rsidR="4878A4DF" w:rsidP="746EAB75" w:rsidRDefault="4878A4DF" w14:paraId="504EBA7C" w14:textId="035A09B1">
      <w:pPr>
        <w:pStyle w:val="Balk2"/>
        <w:spacing w:before="299" w:beforeAutospacing="off" w:after="299" w:afterAutospacing="off"/>
      </w:pPr>
      <w:r w:rsidRPr="746EAB75" w:rsidR="4878A4DF">
        <w:rPr>
          <w:rFonts w:ascii="Arial" w:hAnsi="Arial" w:eastAsia="Arial" w:cs="Arial"/>
          <w:b w:val="1"/>
          <w:bCs w:val="1"/>
          <w:noProof w:val="0"/>
          <w:sz w:val="36"/>
          <w:szCs w:val="36"/>
          <w:lang w:val="en"/>
        </w:rPr>
        <w:t>1. Introduction</w:t>
      </w:r>
    </w:p>
    <w:p w:rsidR="4878A4DF" w:rsidP="746EAB75" w:rsidRDefault="4878A4DF" w14:paraId="3B66D891" w14:textId="387D8360">
      <w:pPr>
        <w:pStyle w:val="Balk3"/>
        <w:spacing w:before="281" w:beforeAutospacing="off" w:after="281" w:afterAutospacing="off"/>
      </w:pPr>
      <w:r w:rsidRPr="746EAB75" w:rsidR="4878A4DF">
        <w:rPr>
          <w:rFonts w:ascii="Arial" w:hAnsi="Arial" w:eastAsia="Arial" w:cs="Arial"/>
          <w:b w:val="1"/>
          <w:bCs w:val="1"/>
          <w:noProof w:val="0"/>
          <w:sz w:val="28"/>
          <w:szCs w:val="28"/>
          <w:lang w:val="en"/>
        </w:rPr>
        <w:t>1.1 Purpose</w:t>
      </w:r>
    </w:p>
    <w:p w:rsidR="4878A4DF" w:rsidP="746EAB75" w:rsidRDefault="4878A4DF" w14:paraId="3FC8929F" w14:textId="64E17E2D">
      <w:pPr>
        <w:spacing w:before="240" w:beforeAutospacing="off" w:after="240" w:afterAutospacing="off"/>
      </w:pPr>
      <w:r w:rsidRPr="746EAB75" w:rsidR="4878A4DF">
        <w:rPr>
          <w:rFonts w:ascii="Arial" w:hAnsi="Arial" w:eastAsia="Arial" w:cs="Arial"/>
          <w:noProof w:val="0"/>
          <w:sz w:val="22"/>
          <w:szCs w:val="22"/>
          <w:lang w:val="en"/>
        </w:rPr>
        <w:t xml:space="preserve">The purpose of this document is to define all software requirements for the </w:t>
      </w:r>
      <w:r w:rsidRPr="746EAB75" w:rsidR="4878A4DF">
        <w:rPr>
          <w:rFonts w:ascii="Arial" w:hAnsi="Arial" w:eastAsia="Arial" w:cs="Arial"/>
          <w:b w:val="1"/>
          <w:bCs w:val="1"/>
          <w:noProof w:val="0"/>
          <w:sz w:val="22"/>
          <w:szCs w:val="22"/>
          <w:lang w:val="en"/>
        </w:rPr>
        <w:t>Lost and Found Community Platform</w:t>
      </w:r>
      <w:r w:rsidRPr="746EAB75" w:rsidR="4878A4DF">
        <w:rPr>
          <w:rFonts w:ascii="Arial" w:hAnsi="Arial" w:eastAsia="Arial" w:cs="Arial"/>
          <w:noProof w:val="0"/>
          <w:sz w:val="22"/>
          <w:szCs w:val="22"/>
          <w:lang w:val="en"/>
        </w:rPr>
        <w:t>. It clearly describes the system’s goals, functionalities, and scope to ensure a shared understanding among developers, administrators, and end users.</w:t>
      </w:r>
    </w:p>
    <w:p w:rsidR="4878A4DF" w:rsidP="746EAB75" w:rsidRDefault="4878A4DF" w14:paraId="1BD78124" w14:textId="08E6312C">
      <w:pPr>
        <w:spacing w:before="240" w:beforeAutospacing="off" w:after="240" w:afterAutospacing="off"/>
      </w:pPr>
      <w:r w:rsidRPr="746EAB75" w:rsidR="4878A4DF">
        <w:rPr>
          <w:rFonts w:ascii="Arial" w:hAnsi="Arial" w:eastAsia="Arial" w:cs="Arial"/>
          <w:noProof w:val="0"/>
          <w:sz w:val="22"/>
          <w:szCs w:val="22"/>
          <w:lang w:val="en"/>
        </w:rPr>
        <w:t>The platform aims to connect individuals who have lost items with those who have found them in a secure, fast, and efficient way. This reduces stress and time loss while promoting community awareness and cooperation.</w:t>
      </w:r>
    </w:p>
    <w:p w:rsidR="4878A4DF" w:rsidP="746EAB75" w:rsidRDefault="4878A4DF" w14:paraId="7036ADBB" w14:textId="6E798B31">
      <w:pPr>
        <w:pStyle w:val="Balk3"/>
        <w:spacing w:before="281" w:beforeAutospacing="off" w:after="281" w:afterAutospacing="off"/>
      </w:pPr>
      <w:r w:rsidRPr="746EAB75" w:rsidR="4878A4DF">
        <w:rPr>
          <w:rFonts w:ascii="Arial" w:hAnsi="Arial" w:eastAsia="Arial" w:cs="Arial"/>
          <w:b w:val="1"/>
          <w:bCs w:val="1"/>
          <w:noProof w:val="0"/>
          <w:sz w:val="28"/>
          <w:szCs w:val="28"/>
          <w:lang w:val="en"/>
        </w:rPr>
        <w:t>1.2 Document Conventions</w:t>
      </w:r>
    </w:p>
    <w:p w:rsidR="4878A4DF" w:rsidP="746EAB75" w:rsidRDefault="4878A4DF" w14:paraId="3DC38AA9" w14:textId="6A4D82CA">
      <w:pPr>
        <w:spacing w:before="240" w:beforeAutospacing="off" w:after="240" w:afterAutospacing="off"/>
      </w:pPr>
      <w:r w:rsidRPr="746EAB75" w:rsidR="4878A4DF">
        <w:rPr>
          <w:rFonts w:ascii="Arial" w:hAnsi="Arial" w:eastAsia="Arial" w:cs="Arial"/>
          <w:noProof w:val="0"/>
          <w:sz w:val="22"/>
          <w:szCs w:val="22"/>
          <w:lang w:val="en"/>
        </w:rPr>
        <w:t>This document follows the IEEE SRS standard format. Section numbering and headings organize information logically. Technical terms related to web applications, databases, and communication protocols are presented in standard English.</w:t>
      </w:r>
    </w:p>
    <w:p w:rsidR="4878A4DF" w:rsidP="746EAB75" w:rsidRDefault="4878A4DF" w14:paraId="37D729F9" w14:textId="0F1A0C62">
      <w:pPr>
        <w:pStyle w:val="Balk3"/>
        <w:spacing w:before="281" w:beforeAutospacing="off" w:after="281" w:afterAutospacing="off"/>
      </w:pPr>
      <w:r w:rsidRPr="746EAB75" w:rsidR="4878A4DF">
        <w:rPr>
          <w:rFonts w:ascii="Arial" w:hAnsi="Arial" w:eastAsia="Arial" w:cs="Arial"/>
          <w:b w:val="1"/>
          <w:bCs w:val="1"/>
          <w:noProof w:val="0"/>
          <w:sz w:val="28"/>
          <w:szCs w:val="28"/>
          <w:lang w:val="en"/>
        </w:rPr>
        <w:t>1.3 Intended Audience and Reading Suggestions</w:t>
      </w:r>
    </w:p>
    <w:p w:rsidR="4878A4DF" w:rsidP="746EAB75" w:rsidRDefault="4878A4DF" w14:paraId="1E437DDC" w14:textId="3C9E96D5">
      <w:pPr>
        <w:pStyle w:val="ListParagraph"/>
        <w:numPr>
          <w:ilvl w:val="0"/>
          <w:numId w:val="5"/>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b w:val="1"/>
          <w:bCs w:val="1"/>
          <w:noProof w:val="0"/>
          <w:sz w:val="22"/>
          <w:szCs w:val="22"/>
          <w:lang w:val="en"/>
        </w:rPr>
        <w:t>Developers:</w:t>
      </w:r>
      <w:r w:rsidRPr="746EAB75" w:rsidR="4878A4DF">
        <w:rPr>
          <w:rFonts w:ascii="Arial" w:hAnsi="Arial" w:eastAsia="Arial" w:cs="Arial"/>
          <w:noProof w:val="0"/>
          <w:sz w:val="22"/>
          <w:szCs w:val="22"/>
          <w:lang w:val="en"/>
        </w:rPr>
        <w:t xml:space="preserve"> Focus on system functionalities and interfaces (Sections 3–4).</w:t>
      </w:r>
    </w:p>
    <w:p w:rsidR="4878A4DF" w:rsidP="746EAB75" w:rsidRDefault="4878A4DF" w14:paraId="1F15051D" w14:textId="34E02B16">
      <w:pPr>
        <w:pStyle w:val="ListParagraph"/>
        <w:numPr>
          <w:ilvl w:val="0"/>
          <w:numId w:val="5"/>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b w:val="1"/>
          <w:bCs w:val="1"/>
          <w:noProof w:val="0"/>
          <w:sz w:val="22"/>
          <w:szCs w:val="22"/>
          <w:lang w:val="en"/>
        </w:rPr>
        <w:t>Administrators/Project Managers:</w:t>
      </w:r>
      <w:r w:rsidRPr="746EAB75" w:rsidR="4878A4DF">
        <w:rPr>
          <w:rFonts w:ascii="Arial" w:hAnsi="Arial" w:eastAsia="Arial" w:cs="Arial"/>
          <w:noProof w:val="0"/>
          <w:sz w:val="22"/>
          <w:szCs w:val="22"/>
          <w:lang w:val="en"/>
        </w:rPr>
        <w:t xml:space="preserve"> Focus on system scope, operations, and nonfunctional requirements (Sections 2 and 5).</w:t>
      </w:r>
    </w:p>
    <w:p w:rsidR="4878A4DF" w:rsidP="746EAB75" w:rsidRDefault="4878A4DF" w14:paraId="7BF2395D" w14:textId="5740D5B4">
      <w:pPr>
        <w:pStyle w:val="ListParagraph"/>
        <w:numPr>
          <w:ilvl w:val="0"/>
          <w:numId w:val="5"/>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b w:val="1"/>
          <w:bCs w:val="1"/>
          <w:noProof w:val="0"/>
          <w:sz w:val="22"/>
          <w:szCs w:val="22"/>
          <w:lang w:val="en"/>
        </w:rPr>
        <w:t>End Users:</w:t>
      </w:r>
      <w:r w:rsidRPr="746EAB75" w:rsidR="4878A4DF">
        <w:rPr>
          <w:rFonts w:ascii="Arial" w:hAnsi="Arial" w:eastAsia="Arial" w:cs="Arial"/>
          <w:noProof w:val="0"/>
          <w:sz w:val="22"/>
          <w:szCs w:val="22"/>
          <w:lang w:val="en"/>
        </w:rPr>
        <w:t xml:space="preserve"> May review overall description, product functions, and guidelines for usage.</w:t>
      </w:r>
    </w:p>
    <w:p w:rsidR="4878A4DF" w:rsidP="746EAB75" w:rsidRDefault="4878A4DF" w14:paraId="7A66CC75" w14:textId="2426714E">
      <w:pPr>
        <w:pStyle w:val="Balk3"/>
        <w:spacing w:before="281" w:beforeAutospacing="off" w:after="281" w:afterAutospacing="off"/>
      </w:pPr>
      <w:r w:rsidRPr="746EAB75" w:rsidR="4878A4DF">
        <w:rPr>
          <w:rFonts w:ascii="Arial" w:hAnsi="Arial" w:eastAsia="Arial" w:cs="Arial"/>
          <w:b w:val="1"/>
          <w:bCs w:val="1"/>
          <w:noProof w:val="0"/>
          <w:sz w:val="28"/>
          <w:szCs w:val="28"/>
          <w:lang w:val="en"/>
        </w:rPr>
        <w:t>1.4 Product Scope</w:t>
      </w:r>
    </w:p>
    <w:p w:rsidR="4878A4DF" w:rsidP="746EAB75" w:rsidRDefault="4878A4DF" w14:paraId="3F4FE2F2" w14:textId="49CE3A8E">
      <w:pPr>
        <w:spacing w:before="240" w:beforeAutospacing="off" w:after="240" w:afterAutospacing="off"/>
      </w:pPr>
      <w:r w:rsidRPr="746EAB75" w:rsidR="4878A4DF">
        <w:rPr>
          <w:rFonts w:ascii="Arial" w:hAnsi="Arial" w:eastAsia="Arial" w:cs="Arial"/>
          <w:b w:val="1"/>
          <w:bCs w:val="1"/>
          <w:noProof w:val="0"/>
          <w:sz w:val="22"/>
          <w:szCs w:val="22"/>
          <w:lang w:val="en-US"/>
        </w:rPr>
        <w:t>Lost and Found Community Platform</w:t>
      </w:r>
      <w:r w:rsidRPr="746EAB75" w:rsidR="4878A4DF">
        <w:rPr>
          <w:rFonts w:ascii="Arial" w:hAnsi="Arial" w:eastAsia="Arial" w:cs="Arial"/>
          <w:noProof w:val="0"/>
          <w:sz w:val="22"/>
          <w:szCs w:val="22"/>
          <w:lang w:val="en-US"/>
        </w:rPr>
        <w:t xml:space="preserve"> is an online system developed to facilitate the return of lost items to their rightful owners. Users can post reports of lost or found items with images and details, search for items, and communicate securely with other users.</w:t>
      </w:r>
    </w:p>
    <w:p w:rsidR="4878A4DF" w:rsidP="746EAB75" w:rsidRDefault="4878A4DF" w14:paraId="5479B5D8" w14:textId="1262C206">
      <w:pPr>
        <w:spacing w:before="240" w:beforeAutospacing="off" w:after="240" w:afterAutospacing="off"/>
      </w:pPr>
      <w:r w:rsidRPr="746EAB75" w:rsidR="4878A4DF">
        <w:rPr>
          <w:rFonts w:ascii="Arial" w:hAnsi="Arial" w:eastAsia="Arial" w:cs="Arial"/>
          <w:noProof w:val="0"/>
          <w:sz w:val="22"/>
          <w:szCs w:val="22"/>
          <w:lang w:val="en-US"/>
        </w:rPr>
        <w:t>The system employs a matching algorithm and filtering options (category, date, location) to suggest potential matches quickly. Admins can monitor content and ensure authenticity. The platform operates on web browsers and mobile devices, supporting community-driven recovery of lost items.</w:t>
      </w:r>
    </w:p>
    <w:p w:rsidR="4878A4DF" w:rsidP="746EAB75" w:rsidRDefault="4878A4DF" w14:paraId="15FDBB6C" w14:textId="796A2261">
      <w:pPr>
        <w:pStyle w:val="Balk3"/>
        <w:spacing w:before="281" w:beforeAutospacing="off" w:after="281" w:afterAutospacing="off"/>
      </w:pPr>
      <w:r w:rsidRPr="746EAB75" w:rsidR="4878A4DF">
        <w:rPr>
          <w:rFonts w:ascii="Arial" w:hAnsi="Arial" w:eastAsia="Arial" w:cs="Arial"/>
          <w:b w:val="1"/>
          <w:bCs w:val="1"/>
          <w:noProof w:val="0"/>
          <w:sz w:val="28"/>
          <w:szCs w:val="28"/>
          <w:lang w:val="en"/>
        </w:rPr>
        <w:t>1.5 References</w:t>
      </w:r>
    </w:p>
    <w:p w:rsidR="4878A4DF" w:rsidP="746EAB75" w:rsidRDefault="4878A4DF" w14:paraId="4C019A5D" w14:textId="09F129E7">
      <w:pPr>
        <w:pStyle w:val="ListParagraph"/>
        <w:numPr>
          <w:ilvl w:val="0"/>
          <w:numId w:val="6"/>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IEEE SRS Standards</w:t>
      </w:r>
    </w:p>
    <w:p w:rsidR="4878A4DF" w:rsidP="746EAB75" w:rsidRDefault="4878A4DF" w14:paraId="7D592A7D" w14:textId="3F1FE4F3">
      <w:pPr>
        <w:pStyle w:val="ListParagraph"/>
        <w:numPr>
          <w:ilvl w:val="0"/>
          <w:numId w:val="6"/>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Web development standards (HTML, CSS, JavaScript)</w:t>
      </w:r>
    </w:p>
    <w:p w:rsidR="4878A4DF" w:rsidP="746EAB75" w:rsidRDefault="4878A4DF" w14:paraId="732A9424" w14:textId="601C5CE9">
      <w:pPr>
        <w:pStyle w:val="ListParagraph"/>
        <w:numPr>
          <w:ilvl w:val="0"/>
          <w:numId w:val="6"/>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Database design principles (MySQL, PostgreSQL)</w:t>
      </w:r>
    </w:p>
    <w:p w:rsidR="4878A4DF" w:rsidP="746EAB75" w:rsidRDefault="4878A4DF" w14:paraId="51FA95E0" w14:textId="3A36A6B0">
      <w:pPr>
        <w:pStyle w:val="ListParagraph"/>
        <w:numPr>
          <w:ilvl w:val="0"/>
          <w:numId w:val="6"/>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Security and data protection guidelines (GDPR, encryption methods)</w:t>
      </w:r>
    </w:p>
    <w:p w:rsidR="746EAB75" w:rsidRDefault="746EAB75" w14:paraId="7231EE89" w14:textId="487EF801"/>
    <w:p w:rsidR="4878A4DF" w:rsidP="746EAB75" w:rsidRDefault="4878A4DF" w14:paraId="633935AB" w14:textId="2891EA67">
      <w:pPr>
        <w:pStyle w:val="Balk2"/>
        <w:spacing w:before="299" w:beforeAutospacing="off" w:after="299" w:afterAutospacing="off"/>
      </w:pPr>
      <w:r w:rsidRPr="746EAB75" w:rsidR="4878A4DF">
        <w:rPr>
          <w:rFonts w:ascii="Arial" w:hAnsi="Arial" w:eastAsia="Arial" w:cs="Arial"/>
          <w:b w:val="1"/>
          <w:bCs w:val="1"/>
          <w:noProof w:val="0"/>
          <w:sz w:val="36"/>
          <w:szCs w:val="36"/>
          <w:lang w:val="en"/>
        </w:rPr>
        <w:t>2. Overall Description</w:t>
      </w:r>
    </w:p>
    <w:p w:rsidR="4878A4DF" w:rsidP="746EAB75" w:rsidRDefault="4878A4DF" w14:paraId="5DEDA317" w14:textId="33836043">
      <w:pPr>
        <w:pStyle w:val="Balk3"/>
        <w:spacing w:before="281" w:beforeAutospacing="off" w:after="281" w:afterAutospacing="off"/>
      </w:pPr>
      <w:r w:rsidRPr="746EAB75" w:rsidR="4878A4DF">
        <w:rPr>
          <w:rFonts w:ascii="Arial" w:hAnsi="Arial" w:eastAsia="Arial" w:cs="Arial"/>
          <w:b w:val="1"/>
          <w:bCs w:val="1"/>
          <w:noProof w:val="0"/>
          <w:sz w:val="28"/>
          <w:szCs w:val="28"/>
          <w:lang w:val="en"/>
        </w:rPr>
        <w:t>2.1 Product Perspective</w:t>
      </w:r>
    </w:p>
    <w:p w:rsidR="4878A4DF" w:rsidP="746EAB75" w:rsidRDefault="4878A4DF" w14:paraId="7A279BFA" w14:textId="0A77590D">
      <w:pPr>
        <w:spacing w:before="240" w:beforeAutospacing="off" w:after="240" w:afterAutospacing="off"/>
      </w:pPr>
      <w:r w:rsidRPr="746EAB75" w:rsidR="4878A4DF">
        <w:rPr>
          <w:rFonts w:ascii="Arial" w:hAnsi="Arial" w:eastAsia="Arial" w:cs="Arial"/>
          <w:noProof w:val="0"/>
          <w:sz w:val="22"/>
          <w:szCs w:val="22"/>
          <w:lang w:val="en-US"/>
        </w:rPr>
        <w:t xml:space="preserve">The platform is a web-based, independent application with a </w:t>
      </w:r>
      <w:r w:rsidRPr="746EAB75" w:rsidR="4878A4DF">
        <w:rPr>
          <w:rFonts w:ascii="Arial" w:hAnsi="Arial" w:eastAsia="Arial" w:cs="Arial"/>
          <w:noProof w:val="0"/>
          <w:sz w:val="22"/>
          <w:szCs w:val="22"/>
          <w:lang w:val="en-US"/>
        </w:rPr>
        <w:t>frontend</w:t>
      </w:r>
      <w:r w:rsidRPr="746EAB75" w:rsidR="4878A4DF">
        <w:rPr>
          <w:rFonts w:ascii="Arial" w:hAnsi="Arial" w:eastAsia="Arial" w:cs="Arial"/>
          <w:noProof w:val="0"/>
          <w:sz w:val="22"/>
          <w:szCs w:val="22"/>
          <w:lang w:val="en-US"/>
        </w:rPr>
        <w:t>-</w:t>
      </w:r>
      <w:r w:rsidRPr="746EAB75" w:rsidR="4878A4DF">
        <w:rPr>
          <w:rFonts w:ascii="Arial" w:hAnsi="Arial" w:eastAsia="Arial" w:cs="Arial"/>
          <w:noProof w:val="0"/>
          <w:sz w:val="22"/>
          <w:szCs w:val="22"/>
          <w:lang w:val="en-US"/>
        </w:rPr>
        <w:t>backend</w:t>
      </w:r>
      <w:r w:rsidRPr="746EAB75" w:rsidR="4878A4DF">
        <w:rPr>
          <w:rFonts w:ascii="Arial" w:hAnsi="Arial" w:eastAsia="Arial" w:cs="Arial"/>
          <w:noProof w:val="0"/>
          <w:sz w:val="22"/>
          <w:szCs w:val="22"/>
          <w:lang w:val="en-US"/>
        </w:rPr>
        <w:t xml:space="preserve"> architecture. It can run in any modern web browser and interact with a central database. Future integration with external systems, such as local municipal lost-and-found databases or mobile apps, is possible via APIs.</w:t>
      </w:r>
    </w:p>
    <w:p w:rsidR="4878A4DF" w:rsidP="746EAB75" w:rsidRDefault="4878A4DF" w14:paraId="3F04E419" w14:textId="51368CCC">
      <w:pPr>
        <w:pStyle w:val="Balk3"/>
        <w:spacing w:before="281" w:beforeAutospacing="off" w:after="281" w:afterAutospacing="off"/>
      </w:pPr>
      <w:r w:rsidRPr="746EAB75" w:rsidR="4878A4DF">
        <w:rPr>
          <w:rFonts w:ascii="Arial" w:hAnsi="Arial" w:eastAsia="Arial" w:cs="Arial"/>
          <w:b w:val="1"/>
          <w:bCs w:val="1"/>
          <w:noProof w:val="0"/>
          <w:sz w:val="28"/>
          <w:szCs w:val="28"/>
          <w:lang w:val="en"/>
        </w:rPr>
        <w:t>2.2 Product Functions</w:t>
      </w:r>
    </w:p>
    <w:p w:rsidR="4878A4DF" w:rsidP="746EAB75" w:rsidRDefault="4878A4DF" w14:paraId="2EF6DD7B" w14:textId="1C12B5E7">
      <w:pPr>
        <w:spacing w:before="240" w:beforeAutospacing="off" w:after="240" w:afterAutospacing="off"/>
      </w:pPr>
      <w:r w:rsidRPr="746EAB75" w:rsidR="4878A4DF">
        <w:rPr>
          <w:rFonts w:ascii="Arial" w:hAnsi="Arial" w:eastAsia="Arial" w:cs="Arial"/>
          <w:noProof w:val="0"/>
          <w:sz w:val="22"/>
          <w:szCs w:val="22"/>
          <w:lang w:val="en"/>
        </w:rPr>
        <w:t>Main functions include:</w:t>
      </w:r>
    </w:p>
    <w:p w:rsidR="4878A4DF" w:rsidP="746EAB75" w:rsidRDefault="4878A4DF" w14:paraId="3C1D9361" w14:textId="19895C7B">
      <w:pPr>
        <w:pStyle w:val="ListParagraph"/>
        <w:numPr>
          <w:ilvl w:val="0"/>
          <w:numId w:val="7"/>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Posting lost or found items with images, descriptions, and locations</w:t>
      </w:r>
    </w:p>
    <w:p w:rsidR="4878A4DF" w:rsidP="746EAB75" w:rsidRDefault="4878A4DF" w14:paraId="2EA127B4" w14:textId="2BBDDEF6">
      <w:pPr>
        <w:pStyle w:val="ListParagraph"/>
        <w:numPr>
          <w:ilvl w:val="0"/>
          <w:numId w:val="7"/>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Searching and filtering items by category, date, and location</w:t>
      </w:r>
    </w:p>
    <w:p w:rsidR="4878A4DF" w:rsidP="746EAB75" w:rsidRDefault="4878A4DF" w14:paraId="796A491A" w14:textId="12A373AE">
      <w:pPr>
        <w:pStyle w:val="ListParagraph"/>
        <w:numPr>
          <w:ilvl w:val="0"/>
          <w:numId w:val="7"/>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Suggesting potential matches using an algorithm</w:t>
      </w:r>
    </w:p>
    <w:p w:rsidR="4878A4DF" w:rsidP="746EAB75" w:rsidRDefault="4878A4DF" w14:paraId="113B4AEE" w14:textId="1CD7FD6D">
      <w:pPr>
        <w:pStyle w:val="ListParagraph"/>
        <w:numPr>
          <w:ilvl w:val="0"/>
          <w:numId w:val="7"/>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Enabling secure messaging between users</w:t>
      </w:r>
    </w:p>
    <w:p w:rsidR="4878A4DF" w:rsidP="746EAB75" w:rsidRDefault="4878A4DF" w14:paraId="61C7EE96" w14:textId="524B25F9">
      <w:pPr>
        <w:pStyle w:val="ListParagraph"/>
        <w:numPr>
          <w:ilvl w:val="0"/>
          <w:numId w:val="7"/>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Admin moderation of users and content</w:t>
      </w:r>
    </w:p>
    <w:p w:rsidR="4878A4DF" w:rsidP="746EAB75" w:rsidRDefault="4878A4DF" w14:paraId="3EE5D9F4" w14:textId="3B31D1F3">
      <w:pPr>
        <w:pStyle w:val="ListParagraph"/>
        <w:numPr>
          <w:ilvl w:val="0"/>
          <w:numId w:val="7"/>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Map-based item searches for nearby locations</w:t>
      </w:r>
    </w:p>
    <w:p w:rsidR="4878A4DF" w:rsidP="746EAB75" w:rsidRDefault="4878A4DF" w14:paraId="13A8FF6A" w14:textId="410F4B27">
      <w:pPr>
        <w:pStyle w:val="Balk3"/>
        <w:spacing w:before="281" w:beforeAutospacing="off" w:after="281" w:afterAutospacing="off"/>
      </w:pPr>
      <w:r w:rsidRPr="746EAB75" w:rsidR="4878A4DF">
        <w:rPr>
          <w:rFonts w:ascii="Arial" w:hAnsi="Arial" w:eastAsia="Arial" w:cs="Arial"/>
          <w:b w:val="1"/>
          <w:bCs w:val="1"/>
          <w:noProof w:val="0"/>
          <w:sz w:val="28"/>
          <w:szCs w:val="28"/>
          <w:lang w:val="en"/>
        </w:rPr>
        <w:t>2.3 User Classes and Characteristics</w:t>
      </w:r>
    </w:p>
    <w:p w:rsidR="4878A4DF" w:rsidP="746EAB75" w:rsidRDefault="4878A4DF" w14:paraId="78F6CEED" w14:textId="1AB315BA">
      <w:pPr>
        <w:pStyle w:val="ListParagraph"/>
        <w:numPr>
          <w:ilvl w:val="0"/>
          <w:numId w:val="8"/>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b w:val="1"/>
          <w:bCs w:val="1"/>
          <w:noProof w:val="0"/>
          <w:sz w:val="22"/>
          <w:szCs w:val="22"/>
          <w:lang w:val="en"/>
        </w:rPr>
        <w:t>Lost Item Owners:</w:t>
      </w:r>
      <w:r w:rsidRPr="746EAB75" w:rsidR="4878A4DF">
        <w:rPr>
          <w:rFonts w:ascii="Arial" w:hAnsi="Arial" w:eastAsia="Arial" w:cs="Arial"/>
          <w:noProof w:val="0"/>
          <w:sz w:val="22"/>
          <w:szCs w:val="22"/>
          <w:lang w:val="en"/>
        </w:rPr>
        <w:t xml:space="preserve"> Users reporting lost items</w:t>
      </w:r>
    </w:p>
    <w:p w:rsidR="4878A4DF" w:rsidP="746EAB75" w:rsidRDefault="4878A4DF" w14:paraId="15029B68" w14:textId="44D5EE39">
      <w:pPr>
        <w:pStyle w:val="ListParagraph"/>
        <w:numPr>
          <w:ilvl w:val="0"/>
          <w:numId w:val="8"/>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b w:val="1"/>
          <w:bCs w:val="1"/>
          <w:noProof w:val="0"/>
          <w:sz w:val="22"/>
          <w:szCs w:val="22"/>
          <w:lang w:val="en"/>
        </w:rPr>
        <w:t>Finders:</w:t>
      </w:r>
      <w:r w:rsidRPr="746EAB75" w:rsidR="4878A4DF">
        <w:rPr>
          <w:rFonts w:ascii="Arial" w:hAnsi="Arial" w:eastAsia="Arial" w:cs="Arial"/>
          <w:noProof w:val="0"/>
          <w:sz w:val="22"/>
          <w:szCs w:val="22"/>
          <w:lang w:val="en"/>
        </w:rPr>
        <w:t xml:space="preserve"> Users reporting found items</w:t>
      </w:r>
    </w:p>
    <w:p w:rsidR="4878A4DF" w:rsidP="746EAB75" w:rsidRDefault="4878A4DF" w14:paraId="13CE1A19" w14:textId="3917A0DD">
      <w:pPr>
        <w:pStyle w:val="ListParagraph"/>
        <w:numPr>
          <w:ilvl w:val="0"/>
          <w:numId w:val="8"/>
        </w:numPr>
        <w:spacing w:before="240" w:beforeAutospacing="off" w:after="240" w:afterAutospacing="off"/>
        <w:rPr>
          <w:rFonts w:ascii="Arial" w:hAnsi="Arial" w:eastAsia="Arial" w:cs="Arial"/>
          <w:noProof w:val="0"/>
          <w:sz w:val="22"/>
          <w:szCs w:val="22"/>
          <w:lang w:val="en-US"/>
        </w:rPr>
      </w:pPr>
      <w:r w:rsidRPr="746EAB75" w:rsidR="4878A4DF">
        <w:rPr>
          <w:rFonts w:ascii="Arial" w:hAnsi="Arial" w:eastAsia="Arial" w:cs="Arial"/>
          <w:b w:val="1"/>
          <w:bCs w:val="1"/>
          <w:noProof w:val="0"/>
          <w:sz w:val="22"/>
          <w:szCs w:val="22"/>
          <w:lang w:val="en-US"/>
        </w:rPr>
        <w:t>Administrators:</w:t>
      </w:r>
      <w:r w:rsidRPr="746EAB75" w:rsidR="4878A4DF">
        <w:rPr>
          <w:rFonts w:ascii="Arial" w:hAnsi="Arial" w:eastAsia="Arial" w:cs="Arial"/>
          <w:noProof w:val="0"/>
          <w:sz w:val="22"/>
          <w:szCs w:val="22"/>
          <w:lang w:val="en-US"/>
        </w:rPr>
        <w:t xml:space="preserve"> </w:t>
      </w:r>
      <w:r w:rsidRPr="746EAB75" w:rsidR="4878A4DF">
        <w:rPr>
          <w:rFonts w:ascii="Arial" w:hAnsi="Arial" w:eastAsia="Arial" w:cs="Arial"/>
          <w:noProof w:val="0"/>
          <w:sz w:val="22"/>
          <w:szCs w:val="22"/>
          <w:lang w:val="en-US"/>
        </w:rPr>
        <w:t>Monitor</w:t>
      </w:r>
      <w:r w:rsidRPr="746EAB75" w:rsidR="4878A4DF">
        <w:rPr>
          <w:rFonts w:ascii="Arial" w:hAnsi="Arial" w:eastAsia="Arial" w:cs="Arial"/>
          <w:noProof w:val="0"/>
          <w:sz w:val="22"/>
          <w:szCs w:val="22"/>
          <w:lang w:val="en-US"/>
        </w:rPr>
        <w:t xml:space="preserve"> content, verify reports, ensure platform integrity</w:t>
      </w:r>
    </w:p>
    <w:p w:rsidR="4878A4DF" w:rsidP="746EAB75" w:rsidRDefault="4878A4DF" w14:paraId="70CC2DA8" w14:textId="0363931E">
      <w:pPr>
        <w:pStyle w:val="ListParagraph"/>
        <w:numPr>
          <w:ilvl w:val="0"/>
          <w:numId w:val="8"/>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b w:val="1"/>
          <w:bCs w:val="1"/>
          <w:noProof w:val="0"/>
          <w:sz w:val="22"/>
          <w:szCs w:val="22"/>
          <w:lang w:val="en"/>
        </w:rPr>
        <w:t>Guests:</w:t>
      </w:r>
      <w:r w:rsidRPr="746EAB75" w:rsidR="4878A4DF">
        <w:rPr>
          <w:rFonts w:ascii="Arial" w:hAnsi="Arial" w:eastAsia="Arial" w:cs="Arial"/>
          <w:noProof w:val="0"/>
          <w:sz w:val="22"/>
          <w:szCs w:val="22"/>
          <w:lang w:val="en"/>
        </w:rPr>
        <w:t xml:space="preserve"> Browse public listings without registration</w:t>
      </w:r>
    </w:p>
    <w:p w:rsidR="4878A4DF" w:rsidP="746EAB75" w:rsidRDefault="4878A4DF" w14:paraId="3B7018A7" w14:textId="5D53D27A">
      <w:pPr>
        <w:pStyle w:val="Balk3"/>
        <w:spacing w:before="281" w:beforeAutospacing="off" w:after="281" w:afterAutospacing="off"/>
      </w:pPr>
      <w:r w:rsidRPr="746EAB75" w:rsidR="4878A4DF">
        <w:rPr>
          <w:rFonts w:ascii="Arial" w:hAnsi="Arial" w:eastAsia="Arial" w:cs="Arial"/>
          <w:b w:val="1"/>
          <w:bCs w:val="1"/>
          <w:noProof w:val="0"/>
          <w:sz w:val="28"/>
          <w:szCs w:val="28"/>
          <w:lang w:val="en"/>
        </w:rPr>
        <w:t>2.4 Operating Environment</w:t>
      </w:r>
    </w:p>
    <w:p w:rsidR="4878A4DF" w:rsidP="746EAB75" w:rsidRDefault="4878A4DF" w14:paraId="3AD8A865" w14:textId="4C03D384">
      <w:pPr>
        <w:pStyle w:val="ListParagraph"/>
        <w:numPr>
          <w:ilvl w:val="0"/>
          <w:numId w:val="9"/>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Standard web browsers: Chrome, Firefox, Edge, Safari</w:t>
      </w:r>
    </w:p>
    <w:p w:rsidR="4878A4DF" w:rsidP="746EAB75" w:rsidRDefault="4878A4DF" w14:paraId="1F30665F" w14:textId="0CFB84BF">
      <w:pPr>
        <w:pStyle w:val="ListParagraph"/>
        <w:numPr>
          <w:ilvl w:val="0"/>
          <w:numId w:val="9"/>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Desktop and mobile devices</w:t>
      </w:r>
    </w:p>
    <w:p w:rsidR="4878A4DF" w:rsidP="746EAB75" w:rsidRDefault="4878A4DF" w14:paraId="47D0B6C9" w14:textId="3AC692D3">
      <w:pPr>
        <w:pStyle w:val="ListParagraph"/>
        <w:numPr>
          <w:ilvl w:val="0"/>
          <w:numId w:val="9"/>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Backend server using Node.js or Python with MySQL/PostgreSQL</w:t>
      </w:r>
    </w:p>
    <w:p w:rsidR="4878A4DF" w:rsidP="746EAB75" w:rsidRDefault="4878A4DF" w14:paraId="1219BB5F" w14:textId="36F8A831">
      <w:pPr>
        <w:pStyle w:val="Balk3"/>
        <w:spacing w:before="281" w:beforeAutospacing="off" w:after="281" w:afterAutospacing="off"/>
      </w:pPr>
      <w:r w:rsidRPr="746EAB75" w:rsidR="4878A4DF">
        <w:rPr>
          <w:rFonts w:ascii="Arial" w:hAnsi="Arial" w:eastAsia="Arial" w:cs="Arial"/>
          <w:b w:val="1"/>
          <w:bCs w:val="1"/>
          <w:noProof w:val="0"/>
          <w:sz w:val="28"/>
          <w:szCs w:val="28"/>
          <w:lang w:val="en"/>
        </w:rPr>
        <w:t>2.5 Design and Implementation Constraints</w:t>
      </w:r>
    </w:p>
    <w:p w:rsidR="4878A4DF" w:rsidP="746EAB75" w:rsidRDefault="4878A4DF" w14:paraId="04076924" w14:textId="1AB7B5A5">
      <w:pPr>
        <w:pStyle w:val="ListParagraph"/>
        <w:numPr>
          <w:ilvl w:val="0"/>
          <w:numId w:val="10"/>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Use open-source frameworks</w:t>
      </w:r>
    </w:p>
    <w:p w:rsidR="4878A4DF" w:rsidP="746EAB75" w:rsidRDefault="4878A4DF" w14:paraId="5116C5B1" w14:textId="051887C2">
      <w:pPr>
        <w:pStyle w:val="ListParagraph"/>
        <w:numPr>
          <w:ilvl w:val="0"/>
          <w:numId w:val="10"/>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Compliance with GDPR and privacy standards</w:t>
      </w:r>
    </w:p>
    <w:p w:rsidR="4878A4DF" w:rsidP="746EAB75" w:rsidRDefault="4878A4DF" w14:paraId="317F4D31" w14:textId="0AD1632E">
      <w:pPr>
        <w:pStyle w:val="ListParagraph"/>
        <w:numPr>
          <w:ilvl w:val="0"/>
          <w:numId w:val="10"/>
        </w:numPr>
        <w:spacing w:before="240" w:beforeAutospacing="off" w:after="240" w:afterAutospacing="off"/>
        <w:rPr>
          <w:rFonts w:ascii="Arial" w:hAnsi="Arial" w:eastAsia="Arial" w:cs="Arial"/>
          <w:noProof w:val="0"/>
          <w:sz w:val="22"/>
          <w:szCs w:val="22"/>
          <w:lang w:val="en-US"/>
        </w:rPr>
      </w:pPr>
      <w:r w:rsidRPr="746EAB75" w:rsidR="4878A4DF">
        <w:rPr>
          <w:rFonts w:ascii="Arial" w:hAnsi="Arial" w:eastAsia="Arial" w:cs="Arial"/>
          <w:noProof w:val="0"/>
          <w:sz w:val="22"/>
          <w:szCs w:val="22"/>
          <w:lang w:val="en-US"/>
        </w:rPr>
        <w:t xml:space="preserve">Internet access </w:t>
      </w:r>
      <w:r w:rsidRPr="746EAB75" w:rsidR="4878A4DF">
        <w:rPr>
          <w:rFonts w:ascii="Arial" w:hAnsi="Arial" w:eastAsia="Arial" w:cs="Arial"/>
          <w:noProof w:val="0"/>
          <w:sz w:val="22"/>
          <w:szCs w:val="22"/>
          <w:lang w:val="en-US"/>
        </w:rPr>
        <w:t>required</w:t>
      </w:r>
      <w:r w:rsidRPr="746EAB75" w:rsidR="4878A4DF">
        <w:rPr>
          <w:rFonts w:ascii="Arial" w:hAnsi="Arial" w:eastAsia="Arial" w:cs="Arial"/>
          <w:noProof w:val="0"/>
          <w:sz w:val="22"/>
          <w:szCs w:val="22"/>
          <w:lang w:val="en-US"/>
        </w:rPr>
        <w:t xml:space="preserve"> for full functionality</w:t>
      </w:r>
    </w:p>
    <w:p w:rsidR="4878A4DF" w:rsidP="746EAB75" w:rsidRDefault="4878A4DF" w14:paraId="5500E968" w14:textId="3D42E5B7">
      <w:pPr>
        <w:pStyle w:val="Balk3"/>
        <w:spacing w:before="281" w:beforeAutospacing="off" w:after="281" w:afterAutospacing="off"/>
      </w:pPr>
      <w:r w:rsidRPr="746EAB75" w:rsidR="4878A4DF">
        <w:rPr>
          <w:rFonts w:ascii="Arial" w:hAnsi="Arial" w:eastAsia="Arial" w:cs="Arial"/>
          <w:b w:val="1"/>
          <w:bCs w:val="1"/>
          <w:noProof w:val="0"/>
          <w:sz w:val="28"/>
          <w:szCs w:val="28"/>
          <w:lang w:val="en"/>
        </w:rPr>
        <w:t>2.6 User Documentation</w:t>
      </w:r>
    </w:p>
    <w:p w:rsidR="4878A4DF" w:rsidP="746EAB75" w:rsidRDefault="4878A4DF" w14:paraId="0BA3CBFF" w14:textId="11089251">
      <w:pPr>
        <w:spacing w:before="240" w:beforeAutospacing="off" w:after="240" w:afterAutospacing="off"/>
      </w:pPr>
      <w:r w:rsidRPr="746EAB75" w:rsidR="4878A4DF">
        <w:rPr>
          <w:rFonts w:ascii="Arial" w:hAnsi="Arial" w:eastAsia="Arial" w:cs="Arial"/>
          <w:noProof w:val="0"/>
          <w:sz w:val="22"/>
          <w:szCs w:val="22"/>
          <w:lang w:val="en"/>
        </w:rPr>
        <w:t>Includes online tutorials, guides, and FAQ sections explaining reporting procedures, search tools, messaging, and item verification processes.</w:t>
      </w:r>
    </w:p>
    <w:p w:rsidR="4878A4DF" w:rsidP="746EAB75" w:rsidRDefault="4878A4DF" w14:paraId="4A233504" w14:textId="66C94B2D">
      <w:pPr>
        <w:pStyle w:val="Balk3"/>
        <w:spacing w:before="281" w:beforeAutospacing="off" w:after="281" w:afterAutospacing="off"/>
      </w:pPr>
      <w:r w:rsidRPr="746EAB75" w:rsidR="4878A4DF">
        <w:rPr>
          <w:rFonts w:ascii="Arial" w:hAnsi="Arial" w:eastAsia="Arial" w:cs="Arial"/>
          <w:b w:val="1"/>
          <w:bCs w:val="1"/>
          <w:noProof w:val="0"/>
          <w:sz w:val="28"/>
          <w:szCs w:val="28"/>
          <w:lang w:val="en"/>
        </w:rPr>
        <w:t>2.7 Assumptions and Dependencies</w:t>
      </w:r>
    </w:p>
    <w:p w:rsidR="4878A4DF" w:rsidP="746EAB75" w:rsidRDefault="4878A4DF" w14:paraId="1188CD32" w14:textId="28F54B99">
      <w:pPr>
        <w:pStyle w:val="ListParagraph"/>
        <w:numPr>
          <w:ilvl w:val="0"/>
          <w:numId w:val="11"/>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Users have basic computer and internet skills</w:t>
      </w:r>
    </w:p>
    <w:p w:rsidR="4878A4DF" w:rsidP="746EAB75" w:rsidRDefault="4878A4DF" w14:paraId="2B250AB3" w14:textId="14DE490F">
      <w:pPr>
        <w:pStyle w:val="ListParagraph"/>
        <w:numPr>
          <w:ilvl w:val="0"/>
          <w:numId w:val="11"/>
        </w:numPr>
        <w:spacing w:before="240" w:beforeAutospacing="off" w:after="240" w:afterAutospacing="off"/>
        <w:rPr>
          <w:rFonts w:ascii="Arial" w:hAnsi="Arial" w:eastAsia="Arial" w:cs="Arial"/>
          <w:noProof w:val="0"/>
          <w:sz w:val="22"/>
          <w:szCs w:val="22"/>
          <w:lang w:val="en-US"/>
        </w:rPr>
      </w:pPr>
      <w:r w:rsidRPr="746EAB75" w:rsidR="4878A4DF">
        <w:rPr>
          <w:rFonts w:ascii="Arial" w:hAnsi="Arial" w:eastAsia="Arial" w:cs="Arial"/>
          <w:noProof w:val="0"/>
          <w:sz w:val="22"/>
          <w:szCs w:val="22"/>
          <w:lang w:val="en-US"/>
        </w:rPr>
        <w:t xml:space="preserve">Stable web hosting, database functionality, and active server connection </w:t>
      </w:r>
      <w:r w:rsidRPr="746EAB75" w:rsidR="4878A4DF">
        <w:rPr>
          <w:rFonts w:ascii="Arial" w:hAnsi="Arial" w:eastAsia="Arial" w:cs="Arial"/>
          <w:noProof w:val="0"/>
          <w:sz w:val="22"/>
          <w:szCs w:val="22"/>
          <w:lang w:val="en-US"/>
        </w:rPr>
        <w:t>required</w:t>
      </w:r>
    </w:p>
    <w:p w:rsidR="746EAB75" w:rsidRDefault="746EAB75" w14:paraId="76AC9D1C" w14:textId="5274DB60"/>
    <w:p w:rsidR="4878A4DF" w:rsidP="746EAB75" w:rsidRDefault="4878A4DF" w14:paraId="081747DE" w14:textId="481D8F34">
      <w:pPr>
        <w:pStyle w:val="Balk2"/>
        <w:spacing w:before="299" w:beforeAutospacing="off" w:after="299" w:afterAutospacing="off"/>
      </w:pPr>
      <w:r w:rsidRPr="746EAB75" w:rsidR="4878A4DF">
        <w:rPr>
          <w:rFonts w:ascii="Arial" w:hAnsi="Arial" w:eastAsia="Arial" w:cs="Arial"/>
          <w:b w:val="1"/>
          <w:bCs w:val="1"/>
          <w:noProof w:val="0"/>
          <w:sz w:val="36"/>
          <w:szCs w:val="36"/>
          <w:lang w:val="en"/>
        </w:rPr>
        <w:t>3. External Interface Requirements</w:t>
      </w:r>
    </w:p>
    <w:p w:rsidR="4878A4DF" w:rsidP="746EAB75" w:rsidRDefault="4878A4DF" w14:paraId="1222ACFD" w14:textId="4B7FF5E2">
      <w:pPr>
        <w:pStyle w:val="Balk3"/>
        <w:spacing w:before="281" w:beforeAutospacing="off" w:after="281" w:afterAutospacing="off"/>
      </w:pPr>
      <w:r w:rsidRPr="746EAB75" w:rsidR="4878A4DF">
        <w:rPr>
          <w:rFonts w:ascii="Arial" w:hAnsi="Arial" w:eastAsia="Arial" w:cs="Arial"/>
          <w:b w:val="1"/>
          <w:bCs w:val="1"/>
          <w:noProof w:val="0"/>
          <w:sz w:val="28"/>
          <w:szCs w:val="28"/>
          <w:lang w:val="en"/>
        </w:rPr>
        <w:t>3.1 User Interfaces</w:t>
      </w:r>
    </w:p>
    <w:p w:rsidR="4878A4DF" w:rsidP="746EAB75" w:rsidRDefault="4878A4DF" w14:paraId="2A9C80E3" w14:textId="2DFD18E0">
      <w:pPr>
        <w:pStyle w:val="ListParagraph"/>
        <w:numPr>
          <w:ilvl w:val="0"/>
          <w:numId w:val="12"/>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Login/registration page</w:t>
      </w:r>
    </w:p>
    <w:p w:rsidR="4878A4DF" w:rsidP="746EAB75" w:rsidRDefault="4878A4DF" w14:paraId="00560A96" w14:textId="401B18A1">
      <w:pPr>
        <w:pStyle w:val="ListParagraph"/>
        <w:numPr>
          <w:ilvl w:val="0"/>
          <w:numId w:val="12"/>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Lost/found item posting forms</w:t>
      </w:r>
    </w:p>
    <w:p w:rsidR="4878A4DF" w:rsidP="746EAB75" w:rsidRDefault="4878A4DF" w14:paraId="58AA8E9B" w14:textId="5F5E2037">
      <w:pPr>
        <w:pStyle w:val="ListParagraph"/>
        <w:numPr>
          <w:ilvl w:val="0"/>
          <w:numId w:val="12"/>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Search and filter dashboard</w:t>
      </w:r>
    </w:p>
    <w:p w:rsidR="4878A4DF" w:rsidP="746EAB75" w:rsidRDefault="4878A4DF" w14:paraId="3FBE9A72" w14:textId="0A218DDE">
      <w:pPr>
        <w:pStyle w:val="ListParagraph"/>
        <w:numPr>
          <w:ilvl w:val="0"/>
          <w:numId w:val="12"/>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Messaging interface</w:t>
      </w:r>
    </w:p>
    <w:p w:rsidR="4878A4DF" w:rsidP="746EAB75" w:rsidRDefault="4878A4DF" w14:paraId="61FD894B" w14:textId="6D80305B">
      <w:pPr>
        <w:pStyle w:val="ListParagraph"/>
        <w:numPr>
          <w:ilvl w:val="0"/>
          <w:numId w:val="12"/>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Map view for item locations</w:t>
      </w:r>
    </w:p>
    <w:p w:rsidR="4878A4DF" w:rsidP="746EAB75" w:rsidRDefault="4878A4DF" w14:paraId="1BA9894B" w14:textId="36E39C19">
      <w:pPr>
        <w:pStyle w:val="Balk3"/>
        <w:spacing w:before="281" w:beforeAutospacing="off" w:after="281" w:afterAutospacing="off"/>
      </w:pPr>
      <w:r w:rsidRPr="746EAB75" w:rsidR="4878A4DF">
        <w:rPr>
          <w:rFonts w:ascii="Arial" w:hAnsi="Arial" w:eastAsia="Arial" w:cs="Arial"/>
          <w:b w:val="1"/>
          <w:bCs w:val="1"/>
          <w:noProof w:val="0"/>
          <w:sz w:val="28"/>
          <w:szCs w:val="28"/>
          <w:lang w:val="en"/>
        </w:rPr>
        <w:t>3.2 Hardware Interfaces</w:t>
      </w:r>
    </w:p>
    <w:p w:rsidR="4878A4DF" w:rsidP="746EAB75" w:rsidRDefault="4878A4DF" w14:paraId="0830E7E5" w14:textId="38A26CC5">
      <w:pPr>
        <w:spacing w:before="240" w:beforeAutospacing="off" w:after="240" w:afterAutospacing="off"/>
      </w:pPr>
      <w:r w:rsidRPr="746EAB75" w:rsidR="4878A4DF">
        <w:rPr>
          <w:rFonts w:ascii="Arial" w:hAnsi="Arial" w:eastAsia="Arial" w:cs="Arial"/>
          <w:noProof w:val="0"/>
          <w:sz w:val="22"/>
          <w:szCs w:val="22"/>
          <w:lang w:val="en-US"/>
        </w:rPr>
        <w:t xml:space="preserve">No special hardware </w:t>
      </w:r>
      <w:r w:rsidRPr="746EAB75" w:rsidR="4878A4DF">
        <w:rPr>
          <w:rFonts w:ascii="Arial" w:hAnsi="Arial" w:eastAsia="Arial" w:cs="Arial"/>
          <w:noProof w:val="0"/>
          <w:sz w:val="22"/>
          <w:szCs w:val="22"/>
          <w:lang w:val="en-US"/>
        </w:rPr>
        <w:t>required</w:t>
      </w:r>
      <w:r w:rsidRPr="746EAB75" w:rsidR="4878A4DF">
        <w:rPr>
          <w:rFonts w:ascii="Arial" w:hAnsi="Arial" w:eastAsia="Arial" w:cs="Arial"/>
          <w:noProof w:val="0"/>
          <w:sz w:val="22"/>
          <w:szCs w:val="22"/>
          <w:lang w:val="en-US"/>
        </w:rPr>
        <w:t>; any device with a modern browser is sufficient.</w:t>
      </w:r>
    </w:p>
    <w:p w:rsidR="4878A4DF" w:rsidP="746EAB75" w:rsidRDefault="4878A4DF" w14:paraId="79F6385E" w14:textId="1CDCE486">
      <w:pPr>
        <w:pStyle w:val="Balk3"/>
        <w:spacing w:before="281" w:beforeAutospacing="off" w:after="281" w:afterAutospacing="off"/>
      </w:pPr>
      <w:r w:rsidRPr="746EAB75" w:rsidR="4878A4DF">
        <w:rPr>
          <w:rFonts w:ascii="Arial" w:hAnsi="Arial" w:eastAsia="Arial" w:cs="Arial"/>
          <w:b w:val="1"/>
          <w:bCs w:val="1"/>
          <w:noProof w:val="0"/>
          <w:sz w:val="28"/>
          <w:szCs w:val="28"/>
          <w:lang w:val="en"/>
        </w:rPr>
        <w:t>3.3 Software Interfaces</w:t>
      </w:r>
    </w:p>
    <w:p w:rsidR="4878A4DF" w:rsidP="746EAB75" w:rsidRDefault="4878A4DF" w14:paraId="7A917530" w14:textId="1B97BF11">
      <w:pPr>
        <w:pStyle w:val="ListParagraph"/>
        <w:numPr>
          <w:ilvl w:val="0"/>
          <w:numId w:val="13"/>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Backend databases for storing item reports</w:t>
      </w:r>
    </w:p>
    <w:p w:rsidR="4878A4DF" w:rsidP="746EAB75" w:rsidRDefault="4878A4DF" w14:paraId="73C1D716" w14:textId="39AC35B2">
      <w:pPr>
        <w:pStyle w:val="ListParagraph"/>
        <w:numPr>
          <w:ilvl w:val="0"/>
          <w:numId w:val="13"/>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REST APIs for data exchange and user authentication</w:t>
      </w:r>
    </w:p>
    <w:p w:rsidR="4878A4DF" w:rsidP="746EAB75" w:rsidRDefault="4878A4DF" w14:paraId="12E23062" w14:textId="7BFA9D9F">
      <w:pPr>
        <w:pStyle w:val="ListParagraph"/>
        <w:numPr>
          <w:ilvl w:val="0"/>
          <w:numId w:val="13"/>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Potential future integration with mobile apps or LMS systems</w:t>
      </w:r>
    </w:p>
    <w:p w:rsidR="4878A4DF" w:rsidP="746EAB75" w:rsidRDefault="4878A4DF" w14:paraId="5735281F" w14:textId="42E88DD6">
      <w:pPr>
        <w:pStyle w:val="Balk3"/>
        <w:spacing w:before="281" w:beforeAutospacing="off" w:after="281" w:afterAutospacing="off"/>
      </w:pPr>
      <w:r w:rsidRPr="746EAB75" w:rsidR="4878A4DF">
        <w:rPr>
          <w:rFonts w:ascii="Arial" w:hAnsi="Arial" w:eastAsia="Arial" w:cs="Arial"/>
          <w:b w:val="1"/>
          <w:bCs w:val="1"/>
          <w:noProof w:val="0"/>
          <w:sz w:val="28"/>
          <w:szCs w:val="28"/>
          <w:lang w:val="en"/>
        </w:rPr>
        <w:t>3.4 Communications Interfaces</w:t>
      </w:r>
    </w:p>
    <w:p w:rsidR="4878A4DF" w:rsidP="746EAB75" w:rsidRDefault="4878A4DF" w14:paraId="78E3BF1D" w14:textId="353CE8F0">
      <w:pPr>
        <w:pStyle w:val="ListParagraph"/>
        <w:numPr>
          <w:ilvl w:val="0"/>
          <w:numId w:val="14"/>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HTTPS for secure data transfer</w:t>
      </w:r>
    </w:p>
    <w:p w:rsidR="4878A4DF" w:rsidP="746EAB75" w:rsidRDefault="4878A4DF" w14:paraId="4FAA11A7" w14:textId="74107668">
      <w:pPr>
        <w:pStyle w:val="ListParagraph"/>
        <w:numPr>
          <w:ilvl w:val="0"/>
          <w:numId w:val="14"/>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Optional WebSocket for real-time messaging</w:t>
      </w:r>
    </w:p>
    <w:p w:rsidR="746EAB75" w:rsidRDefault="746EAB75" w14:paraId="2D0AA7C7" w14:textId="5A9F4907"/>
    <w:p w:rsidR="4878A4DF" w:rsidP="746EAB75" w:rsidRDefault="4878A4DF" w14:paraId="7CD62548" w14:textId="21A34528">
      <w:pPr>
        <w:pStyle w:val="Balk2"/>
        <w:spacing w:before="299" w:beforeAutospacing="off" w:after="299" w:afterAutospacing="off"/>
      </w:pPr>
      <w:r w:rsidRPr="746EAB75" w:rsidR="4878A4DF">
        <w:rPr>
          <w:rFonts w:ascii="Arial" w:hAnsi="Arial" w:eastAsia="Arial" w:cs="Arial"/>
          <w:b w:val="1"/>
          <w:bCs w:val="1"/>
          <w:noProof w:val="0"/>
          <w:sz w:val="36"/>
          <w:szCs w:val="36"/>
          <w:lang w:val="en"/>
        </w:rPr>
        <w:t>4. System Features</w:t>
      </w:r>
    </w:p>
    <w:p w:rsidR="4878A4DF" w:rsidP="746EAB75" w:rsidRDefault="4878A4DF" w14:paraId="53785CB4" w14:textId="449B4D7C">
      <w:pPr>
        <w:pStyle w:val="Balk3"/>
        <w:spacing w:before="281" w:beforeAutospacing="off" w:after="281" w:afterAutospacing="off"/>
      </w:pPr>
      <w:r w:rsidRPr="746EAB75" w:rsidR="4878A4DF">
        <w:rPr>
          <w:rFonts w:ascii="Arial" w:hAnsi="Arial" w:eastAsia="Arial" w:cs="Arial"/>
          <w:b w:val="1"/>
          <w:bCs w:val="1"/>
          <w:noProof w:val="0"/>
          <w:sz w:val="28"/>
          <w:szCs w:val="28"/>
          <w:lang w:val="en"/>
        </w:rPr>
        <w:t>4.1 Item Reporting and Matching</w:t>
      </w:r>
    </w:p>
    <w:p w:rsidR="4878A4DF" w:rsidP="746EAB75" w:rsidRDefault="4878A4DF" w14:paraId="7F2680D7" w14:textId="433D2DA8">
      <w:pPr>
        <w:pStyle w:val="ListParagraph"/>
        <w:numPr>
          <w:ilvl w:val="0"/>
          <w:numId w:val="15"/>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Users can report lost or found items with details and images</w:t>
      </w:r>
    </w:p>
    <w:p w:rsidR="4878A4DF" w:rsidP="746EAB75" w:rsidRDefault="4878A4DF" w14:paraId="1A90916B" w14:textId="50399ED6">
      <w:pPr>
        <w:pStyle w:val="ListParagraph"/>
        <w:numPr>
          <w:ilvl w:val="0"/>
          <w:numId w:val="15"/>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System provides automatic suggestions of potential matches</w:t>
      </w:r>
      <w:r>
        <w:br/>
      </w:r>
      <w:r w:rsidRPr="746EAB75" w:rsidR="4878A4DF">
        <w:rPr>
          <w:rFonts w:ascii="Arial" w:hAnsi="Arial" w:eastAsia="Arial" w:cs="Arial"/>
          <w:noProof w:val="0"/>
          <w:sz w:val="22"/>
          <w:szCs w:val="22"/>
          <w:lang w:val="en"/>
        </w:rPr>
        <w:t xml:space="preserve"> </w:t>
      </w:r>
      <w:r w:rsidRPr="746EAB75" w:rsidR="4878A4DF">
        <w:rPr>
          <w:rFonts w:ascii="Arial" w:hAnsi="Arial" w:eastAsia="Arial" w:cs="Arial"/>
          <w:b w:val="1"/>
          <w:bCs w:val="1"/>
          <w:noProof w:val="0"/>
          <w:sz w:val="22"/>
          <w:szCs w:val="22"/>
          <w:lang w:val="en"/>
        </w:rPr>
        <w:t>Priority:</w:t>
      </w:r>
      <w:r w:rsidRPr="746EAB75" w:rsidR="4878A4DF">
        <w:rPr>
          <w:rFonts w:ascii="Arial" w:hAnsi="Arial" w:eastAsia="Arial" w:cs="Arial"/>
          <w:noProof w:val="0"/>
          <w:sz w:val="22"/>
          <w:szCs w:val="22"/>
          <w:lang w:val="en"/>
        </w:rPr>
        <w:t xml:space="preserve"> High</w:t>
      </w:r>
    </w:p>
    <w:p w:rsidR="4878A4DF" w:rsidP="746EAB75" w:rsidRDefault="4878A4DF" w14:paraId="528C6186" w14:textId="19F35521">
      <w:pPr>
        <w:pStyle w:val="Balk3"/>
        <w:spacing w:before="281" w:beforeAutospacing="off" w:after="281" w:afterAutospacing="off"/>
      </w:pPr>
      <w:r w:rsidRPr="746EAB75" w:rsidR="4878A4DF">
        <w:rPr>
          <w:rFonts w:ascii="Arial" w:hAnsi="Arial" w:eastAsia="Arial" w:cs="Arial"/>
          <w:b w:val="1"/>
          <w:bCs w:val="1"/>
          <w:noProof w:val="0"/>
          <w:sz w:val="28"/>
          <w:szCs w:val="28"/>
          <w:lang w:val="en"/>
        </w:rPr>
        <w:t>4.2 Secure Messaging</w:t>
      </w:r>
    </w:p>
    <w:p w:rsidR="4878A4DF" w:rsidP="746EAB75" w:rsidRDefault="4878A4DF" w14:paraId="00E8E2A9" w14:textId="5DE3FE5E">
      <w:pPr>
        <w:pStyle w:val="ListParagraph"/>
        <w:numPr>
          <w:ilvl w:val="0"/>
          <w:numId w:val="16"/>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Facilitates communication between item owners and finders</w:t>
      </w:r>
    </w:p>
    <w:p w:rsidR="4878A4DF" w:rsidP="746EAB75" w:rsidRDefault="4878A4DF" w14:paraId="61429167" w14:textId="525A95CD">
      <w:pPr>
        <w:pStyle w:val="ListParagraph"/>
        <w:numPr>
          <w:ilvl w:val="0"/>
          <w:numId w:val="16"/>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Optional anonymous messaging or verification codes for added security</w:t>
      </w:r>
    </w:p>
    <w:p w:rsidR="4878A4DF" w:rsidP="746EAB75" w:rsidRDefault="4878A4DF" w14:paraId="5575DD08" w14:textId="551F0C0A">
      <w:pPr>
        <w:pStyle w:val="Balk3"/>
        <w:spacing w:before="281" w:beforeAutospacing="off" w:after="281" w:afterAutospacing="off"/>
      </w:pPr>
      <w:r w:rsidRPr="746EAB75" w:rsidR="4878A4DF">
        <w:rPr>
          <w:rFonts w:ascii="Arial" w:hAnsi="Arial" w:eastAsia="Arial" w:cs="Arial"/>
          <w:b w:val="1"/>
          <w:bCs w:val="1"/>
          <w:noProof w:val="0"/>
          <w:sz w:val="28"/>
          <w:szCs w:val="28"/>
          <w:lang w:val="en"/>
        </w:rPr>
        <w:t>4.3 Administration Tools</w:t>
      </w:r>
    </w:p>
    <w:p w:rsidR="4878A4DF" w:rsidP="746EAB75" w:rsidRDefault="4878A4DF" w14:paraId="1E99C6F1" w14:textId="7DD977DE">
      <w:pPr>
        <w:pStyle w:val="ListParagraph"/>
        <w:numPr>
          <w:ilvl w:val="0"/>
          <w:numId w:val="17"/>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Admins can moderate content, verify reports, manage users, and generate reports</w:t>
      </w:r>
    </w:p>
    <w:p w:rsidR="4878A4DF" w:rsidP="746EAB75" w:rsidRDefault="4878A4DF" w14:paraId="08A36359" w14:textId="6D4A9034">
      <w:pPr>
        <w:pStyle w:val="Balk3"/>
        <w:spacing w:before="281" w:beforeAutospacing="off" w:after="281" w:afterAutospacing="off"/>
      </w:pPr>
      <w:r w:rsidRPr="746EAB75" w:rsidR="4878A4DF">
        <w:rPr>
          <w:rFonts w:ascii="Arial" w:hAnsi="Arial" w:eastAsia="Arial" w:cs="Arial"/>
          <w:b w:val="1"/>
          <w:bCs w:val="1"/>
          <w:noProof w:val="0"/>
          <w:sz w:val="28"/>
          <w:szCs w:val="28"/>
          <w:lang w:val="en"/>
        </w:rPr>
        <w:t>4.4 Map-Based Search</w:t>
      </w:r>
    </w:p>
    <w:p w:rsidR="4878A4DF" w:rsidP="746EAB75" w:rsidRDefault="4878A4DF" w14:paraId="4534382F" w14:textId="6339C773">
      <w:pPr>
        <w:pStyle w:val="ListParagraph"/>
        <w:numPr>
          <w:ilvl w:val="0"/>
          <w:numId w:val="18"/>
        </w:numPr>
        <w:spacing w:before="240" w:beforeAutospacing="off" w:after="240" w:afterAutospacing="off"/>
        <w:rPr>
          <w:rFonts w:ascii="Arial" w:hAnsi="Arial" w:eastAsia="Arial" w:cs="Arial"/>
          <w:noProof w:val="0"/>
          <w:sz w:val="22"/>
          <w:szCs w:val="22"/>
          <w:lang w:val="en-US"/>
        </w:rPr>
      </w:pPr>
      <w:r w:rsidRPr="746EAB75" w:rsidR="4878A4DF">
        <w:rPr>
          <w:rFonts w:ascii="Arial" w:hAnsi="Arial" w:eastAsia="Arial" w:cs="Arial"/>
          <w:noProof w:val="0"/>
          <w:sz w:val="22"/>
          <w:szCs w:val="22"/>
          <w:lang w:val="en-US"/>
        </w:rPr>
        <w:t xml:space="preserve">Users can </w:t>
      </w:r>
      <w:r w:rsidRPr="746EAB75" w:rsidR="4878A4DF">
        <w:rPr>
          <w:rFonts w:ascii="Arial" w:hAnsi="Arial" w:eastAsia="Arial" w:cs="Arial"/>
          <w:noProof w:val="0"/>
          <w:sz w:val="22"/>
          <w:szCs w:val="22"/>
          <w:lang w:val="en-US"/>
        </w:rPr>
        <w:t>locate</w:t>
      </w:r>
      <w:r w:rsidRPr="746EAB75" w:rsidR="4878A4DF">
        <w:rPr>
          <w:rFonts w:ascii="Arial" w:hAnsi="Arial" w:eastAsia="Arial" w:cs="Arial"/>
          <w:noProof w:val="0"/>
          <w:sz w:val="22"/>
          <w:szCs w:val="22"/>
          <w:lang w:val="en-US"/>
        </w:rPr>
        <w:t xml:space="preserve"> nearby items using integrated map view and filters</w:t>
      </w:r>
    </w:p>
    <w:p w:rsidR="746EAB75" w:rsidRDefault="746EAB75" w14:paraId="7A6C7A81" w14:textId="03316335"/>
    <w:p w:rsidR="4878A4DF" w:rsidP="746EAB75" w:rsidRDefault="4878A4DF" w14:paraId="78F3C85D" w14:textId="333B79B7">
      <w:pPr>
        <w:pStyle w:val="Balk2"/>
        <w:spacing w:before="299" w:beforeAutospacing="off" w:after="299" w:afterAutospacing="off"/>
      </w:pPr>
      <w:r w:rsidRPr="746EAB75" w:rsidR="4878A4DF">
        <w:rPr>
          <w:rFonts w:ascii="Arial" w:hAnsi="Arial" w:eastAsia="Arial" w:cs="Arial"/>
          <w:b w:val="1"/>
          <w:bCs w:val="1"/>
          <w:noProof w:val="0"/>
          <w:sz w:val="36"/>
          <w:szCs w:val="36"/>
          <w:lang w:val="en"/>
        </w:rPr>
        <w:t>5. Other Nonfunctional Requirements</w:t>
      </w:r>
    </w:p>
    <w:p w:rsidR="4878A4DF" w:rsidP="746EAB75" w:rsidRDefault="4878A4DF" w14:paraId="0F099959" w14:textId="6E09A8EE">
      <w:pPr>
        <w:pStyle w:val="Balk3"/>
        <w:spacing w:before="281" w:beforeAutospacing="off" w:after="281" w:afterAutospacing="off"/>
      </w:pPr>
      <w:r w:rsidRPr="746EAB75" w:rsidR="4878A4DF">
        <w:rPr>
          <w:rFonts w:ascii="Arial" w:hAnsi="Arial" w:eastAsia="Arial" w:cs="Arial"/>
          <w:b w:val="1"/>
          <w:bCs w:val="1"/>
          <w:noProof w:val="0"/>
          <w:sz w:val="28"/>
          <w:szCs w:val="28"/>
          <w:lang w:val="en"/>
        </w:rPr>
        <w:t>5.1 Performance Requirements</w:t>
      </w:r>
    </w:p>
    <w:p w:rsidR="4878A4DF" w:rsidP="746EAB75" w:rsidRDefault="4878A4DF" w14:paraId="3D9A1480" w14:textId="0F3BD60C">
      <w:pPr>
        <w:pStyle w:val="ListParagraph"/>
        <w:numPr>
          <w:ilvl w:val="0"/>
          <w:numId w:val="19"/>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Support at least 1000 concurrent users</w:t>
      </w:r>
    </w:p>
    <w:p w:rsidR="4878A4DF" w:rsidP="746EAB75" w:rsidRDefault="4878A4DF" w14:paraId="2537D52B" w14:textId="4C45573C">
      <w:pPr>
        <w:pStyle w:val="ListParagraph"/>
        <w:numPr>
          <w:ilvl w:val="0"/>
          <w:numId w:val="19"/>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Item searches and listings load in under 3 seconds</w:t>
      </w:r>
    </w:p>
    <w:p w:rsidR="4878A4DF" w:rsidP="746EAB75" w:rsidRDefault="4878A4DF" w14:paraId="396AF16E" w14:textId="0558B091">
      <w:pPr>
        <w:pStyle w:val="ListParagraph"/>
        <w:numPr>
          <w:ilvl w:val="0"/>
          <w:numId w:val="19"/>
        </w:numPr>
        <w:spacing w:before="240" w:beforeAutospacing="off" w:after="240" w:afterAutospacing="off"/>
        <w:rPr>
          <w:rFonts w:ascii="Arial" w:hAnsi="Arial" w:eastAsia="Arial" w:cs="Arial"/>
          <w:noProof w:val="0"/>
          <w:sz w:val="22"/>
          <w:szCs w:val="22"/>
          <w:lang w:val="en-US"/>
        </w:rPr>
      </w:pPr>
      <w:r w:rsidRPr="746EAB75" w:rsidR="4878A4DF">
        <w:rPr>
          <w:rFonts w:ascii="Arial" w:hAnsi="Arial" w:eastAsia="Arial" w:cs="Arial"/>
          <w:noProof w:val="0"/>
          <w:sz w:val="22"/>
          <w:szCs w:val="22"/>
          <w:lang w:val="en-US"/>
        </w:rPr>
        <w:t xml:space="preserve">Images </w:t>
      </w:r>
      <w:r w:rsidRPr="746EAB75" w:rsidR="4878A4DF">
        <w:rPr>
          <w:rFonts w:ascii="Arial" w:hAnsi="Arial" w:eastAsia="Arial" w:cs="Arial"/>
          <w:noProof w:val="0"/>
          <w:sz w:val="22"/>
          <w:szCs w:val="22"/>
          <w:lang w:val="en-US"/>
        </w:rPr>
        <w:t>optimized</w:t>
      </w:r>
      <w:r w:rsidRPr="746EAB75" w:rsidR="4878A4DF">
        <w:rPr>
          <w:rFonts w:ascii="Arial" w:hAnsi="Arial" w:eastAsia="Arial" w:cs="Arial"/>
          <w:noProof w:val="0"/>
          <w:sz w:val="22"/>
          <w:szCs w:val="22"/>
          <w:lang w:val="en-US"/>
        </w:rPr>
        <w:t xml:space="preserve"> for fast upload and display</w:t>
      </w:r>
    </w:p>
    <w:p w:rsidR="4878A4DF" w:rsidP="746EAB75" w:rsidRDefault="4878A4DF" w14:paraId="1B57D31F" w14:textId="495F447A">
      <w:pPr>
        <w:pStyle w:val="Balk3"/>
        <w:spacing w:before="281" w:beforeAutospacing="off" w:after="281" w:afterAutospacing="off"/>
      </w:pPr>
      <w:r w:rsidRPr="746EAB75" w:rsidR="4878A4DF">
        <w:rPr>
          <w:rFonts w:ascii="Arial" w:hAnsi="Arial" w:eastAsia="Arial" w:cs="Arial"/>
          <w:b w:val="1"/>
          <w:bCs w:val="1"/>
          <w:noProof w:val="0"/>
          <w:sz w:val="28"/>
          <w:szCs w:val="28"/>
          <w:lang w:val="en"/>
        </w:rPr>
        <w:t>5.2 Safety Requirements</w:t>
      </w:r>
    </w:p>
    <w:p w:rsidR="4878A4DF" w:rsidP="746EAB75" w:rsidRDefault="4878A4DF" w14:paraId="6062567C" w14:textId="0275C910">
      <w:pPr>
        <w:pStyle w:val="ListParagraph"/>
        <w:numPr>
          <w:ilvl w:val="0"/>
          <w:numId w:val="20"/>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Daily backups of user and system data</w:t>
      </w:r>
    </w:p>
    <w:p w:rsidR="4878A4DF" w:rsidP="746EAB75" w:rsidRDefault="4878A4DF" w14:paraId="03CF7741" w14:textId="1F89B893">
      <w:pPr>
        <w:pStyle w:val="ListParagraph"/>
        <w:numPr>
          <w:ilvl w:val="0"/>
          <w:numId w:val="20"/>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Error handling prevents data loss</w:t>
      </w:r>
    </w:p>
    <w:p w:rsidR="4878A4DF" w:rsidP="746EAB75" w:rsidRDefault="4878A4DF" w14:paraId="0F5B8E38" w14:textId="4334DA9C">
      <w:pPr>
        <w:pStyle w:val="Balk3"/>
        <w:spacing w:before="281" w:beforeAutospacing="off" w:after="281" w:afterAutospacing="off"/>
      </w:pPr>
      <w:r w:rsidRPr="746EAB75" w:rsidR="4878A4DF">
        <w:rPr>
          <w:rFonts w:ascii="Arial" w:hAnsi="Arial" w:eastAsia="Arial" w:cs="Arial"/>
          <w:b w:val="1"/>
          <w:bCs w:val="1"/>
          <w:noProof w:val="0"/>
          <w:sz w:val="28"/>
          <w:szCs w:val="28"/>
          <w:lang w:val="en"/>
        </w:rPr>
        <w:t>5.3 Security Requirements</w:t>
      </w:r>
    </w:p>
    <w:p w:rsidR="4878A4DF" w:rsidP="746EAB75" w:rsidRDefault="4878A4DF" w14:paraId="24D755AC" w14:textId="4BF11D36">
      <w:pPr>
        <w:pStyle w:val="ListParagraph"/>
        <w:numPr>
          <w:ilvl w:val="0"/>
          <w:numId w:val="21"/>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All communication over HTTPS</w:t>
      </w:r>
    </w:p>
    <w:p w:rsidR="4878A4DF" w:rsidP="746EAB75" w:rsidRDefault="4878A4DF" w14:paraId="5E3442A6" w14:textId="05A4E89D">
      <w:pPr>
        <w:pStyle w:val="ListParagraph"/>
        <w:numPr>
          <w:ilvl w:val="0"/>
          <w:numId w:val="21"/>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Personal data encrypted and securely stored</w:t>
      </w:r>
    </w:p>
    <w:p w:rsidR="4878A4DF" w:rsidP="746EAB75" w:rsidRDefault="4878A4DF" w14:paraId="1CE2F343" w14:textId="4446844A">
      <w:pPr>
        <w:pStyle w:val="ListParagraph"/>
        <w:numPr>
          <w:ilvl w:val="0"/>
          <w:numId w:val="21"/>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Reporting mechanism for fraudulent content</w:t>
      </w:r>
    </w:p>
    <w:p w:rsidR="4878A4DF" w:rsidP="746EAB75" w:rsidRDefault="4878A4DF" w14:paraId="21903004" w14:textId="24FEE6BB">
      <w:pPr>
        <w:pStyle w:val="ListParagraph"/>
        <w:numPr>
          <w:ilvl w:val="0"/>
          <w:numId w:val="21"/>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Optional two-factor authentication (2FA)</w:t>
      </w:r>
    </w:p>
    <w:p w:rsidR="4878A4DF" w:rsidP="746EAB75" w:rsidRDefault="4878A4DF" w14:paraId="3AF794B9" w14:textId="134A1058">
      <w:pPr>
        <w:pStyle w:val="Balk3"/>
        <w:spacing w:before="281" w:beforeAutospacing="off" w:after="281" w:afterAutospacing="off"/>
      </w:pPr>
      <w:r w:rsidRPr="746EAB75" w:rsidR="4878A4DF">
        <w:rPr>
          <w:rFonts w:ascii="Arial" w:hAnsi="Arial" w:eastAsia="Arial" w:cs="Arial"/>
          <w:b w:val="1"/>
          <w:bCs w:val="1"/>
          <w:noProof w:val="0"/>
          <w:sz w:val="28"/>
          <w:szCs w:val="28"/>
          <w:lang w:val="en"/>
        </w:rPr>
        <w:t>5.4 Software Quality Attributes</w:t>
      </w:r>
    </w:p>
    <w:p w:rsidR="4878A4DF" w:rsidP="746EAB75" w:rsidRDefault="4878A4DF" w14:paraId="3261B207" w14:textId="24F675CC">
      <w:pPr>
        <w:pStyle w:val="ListParagraph"/>
        <w:numPr>
          <w:ilvl w:val="0"/>
          <w:numId w:val="22"/>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Reliable, user-friendly, maintainable, and portable</w:t>
      </w:r>
    </w:p>
    <w:p w:rsidR="4878A4DF" w:rsidP="746EAB75" w:rsidRDefault="4878A4DF" w14:paraId="13C8E01F" w14:textId="71B06326">
      <w:pPr>
        <w:pStyle w:val="ListParagraph"/>
        <w:numPr>
          <w:ilvl w:val="0"/>
          <w:numId w:val="22"/>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Accessible for users of all backgrounds</w:t>
      </w:r>
    </w:p>
    <w:p w:rsidR="4878A4DF" w:rsidP="746EAB75" w:rsidRDefault="4878A4DF" w14:paraId="66051F39" w14:textId="42DDCD3D">
      <w:pPr>
        <w:pStyle w:val="Balk3"/>
        <w:spacing w:before="281" w:beforeAutospacing="off" w:after="281" w:afterAutospacing="off"/>
      </w:pPr>
      <w:r w:rsidRPr="746EAB75" w:rsidR="4878A4DF">
        <w:rPr>
          <w:rFonts w:ascii="Arial" w:hAnsi="Arial" w:eastAsia="Arial" w:cs="Arial"/>
          <w:b w:val="1"/>
          <w:bCs w:val="1"/>
          <w:noProof w:val="0"/>
          <w:sz w:val="28"/>
          <w:szCs w:val="28"/>
          <w:lang w:val="en"/>
        </w:rPr>
        <w:t>5.5 Business Rules</w:t>
      </w:r>
    </w:p>
    <w:p w:rsidR="4878A4DF" w:rsidP="746EAB75" w:rsidRDefault="4878A4DF" w14:paraId="6D6FB17D" w14:textId="7A9F7857">
      <w:pPr>
        <w:pStyle w:val="ListParagraph"/>
        <w:numPr>
          <w:ilvl w:val="0"/>
          <w:numId w:val="23"/>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Only registered users can post or claim items</w:t>
      </w:r>
    </w:p>
    <w:p w:rsidR="4878A4DF" w:rsidP="746EAB75" w:rsidRDefault="4878A4DF" w14:paraId="0B5ABDBC" w14:textId="060946AE">
      <w:pPr>
        <w:pStyle w:val="ListParagraph"/>
        <w:numPr>
          <w:ilvl w:val="0"/>
          <w:numId w:val="23"/>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Admins oversee platform operations</w:t>
      </w:r>
    </w:p>
    <w:p w:rsidR="746EAB75" w:rsidRDefault="746EAB75" w14:paraId="5FCB35CE" w14:textId="10EBE693"/>
    <w:p w:rsidR="4878A4DF" w:rsidP="746EAB75" w:rsidRDefault="4878A4DF" w14:paraId="7A11A423" w14:textId="716C303A">
      <w:pPr>
        <w:pStyle w:val="Balk2"/>
        <w:spacing w:before="299" w:beforeAutospacing="off" w:after="299" w:afterAutospacing="off"/>
      </w:pPr>
      <w:r w:rsidRPr="746EAB75" w:rsidR="4878A4DF">
        <w:rPr>
          <w:rFonts w:ascii="Arial" w:hAnsi="Arial" w:eastAsia="Arial" w:cs="Arial"/>
          <w:b w:val="1"/>
          <w:bCs w:val="1"/>
          <w:noProof w:val="0"/>
          <w:sz w:val="36"/>
          <w:szCs w:val="36"/>
          <w:lang w:val="en"/>
        </w:rPr>
        <w:t>6. Other Requirements</w:t>
      </w:r>
    </w:p>
    <w:p w:rsidR="4878A4DF" w:rsidP="746EAB75" w:rsidRDefault="4878A4DF" w14:paraId="5F485C08" w14:textId="691ECD9B">
      <w:pPr>
        <w:pStyle w:val="ListParagraph"/>
        <w:numPr>
          <w:ilvl w:val="0"/>
          <w:numId w:val="24"/>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Multi-language support (initially English and Turkish)</w:t>
      </w:r>
    </w:p>
    <w:p w:rsidR="4878A4DF" w:rsidP="746EAB75" w:rsidRDefault="4878A4DF" w14:paraId="3C20F947" w14:textId="6C6BE34B">
      <w:pPr>
        <w:pStyle w:val="ListParagraph"/>
        <w:numPr>
          <w:ilvl w:val="0"/>
          <w:numId w:val="24"/>
        </w:numPr>
        <w:spacing w:before="240" w:beforeAutospacing="off" w:after="240" w:afterAutospacing="off"/>
        <w:rPr>
          <w:rFonts w:ascii="Arial" w:hAnsi="Arial" w:eastAsia="Arial" w:cs="Arial"/>
          <w:noProof w:val="0"/>
          <w:sz w:val="22"/>
          <w:szCs w:val="22"/>
          <w:lang w:val="en"/>
        </w:rPr>
      </w:pPr>
      <w:r w:rsidRPr="746EAB75" w:rsidR="4878A4DF">
        <w:rPr>
          <w:rFonts w:ascii="Arial" w:hAnsi="Arial" w:eastAsia="Arial" w:cs="Arial"/>
          <w:noProof w:val="0"/>
          <w:sz w:val="22"/>
          <w:szCs w:val="22"/>
          <w:lang w:val="en"/>
        </w:rPr>
        <w:t>Future updates may include AI-assisted item matching, notifications, and community features</w:t>
      </w:r>
    </w:p>
    <w:p w:rsidR="746EAB75" w:rsidP="746EAB75" w:rsidRDefault="746EAB75" w14:paraId="2CA0ED98" w14:textId="1C776383">
      <w:pPr>
        <w:spacing w:before="240" w:after="240"/>
        <w:rPr>
          <w:rFonts w:ascii="Arial" w:hAnsi="Arial" w:eastAsia="Arial" w:cs="Arial"/>
          <w:i w:val="1"/>
          <w:iCs w:val="1"/>
          <w:sz w:val="22"/>
          <w:szCs w:val="22"/>
        </w:rPr>
      </w:pPr>
    </w:p>
    <w:p xmlns:wp14="http://schemas.microsoft.com/office/word/2010/wordml" w:rsidR="00C029E1" w:rsidRDefault="00CE4B29" w14:paraId="1CE30D4D" wp14:textId="77777777">
      <w:pPr>
        <w:spacing w:before="240" w:after="240"/>
        <w:rPr>
          <w:rFonts w:ascii="Arial" w:hAnsi="Arial" w:eastAsia="Arial" w:cs="Arial"/>
          <w:i/>
          <w:sz w:val="22"/>
          <w:szCs w:val="22"/>
        </w:rPr>
      </w:pPr>
      <w:r>
        <w:rPr>
          <w:rFonts w:ascii="Arial" w:hAnsi="Arial" w:eastAsia="Arial" w:cs="Arial"/>
          <w:i/>
          <w:sz w:val="22"/>
          <w:szCs w:val="22"/>
        </w:rPr>
        <w:t>Mission: A gamified SQL problem in the system.</w:t>
      </w:r>
    </w:p>
    <w:p xmlns:wp14="http://schemas.microsoft.com/office/word/2010/wordml" w:rsidR="00C029E1" w:rsidRDefault="00CE4B29" w14:paraId="0A754C0D" wp14:textId="77777777">
      <w:pPr>
        <w:spacing w:before="240" w:after="240"/>
        <w:rPr>
          <w:rFonts w:ascii="Arial" w:hAnsi="Arial" w:eastAsia="Arial" w:cs="Arial"/>
          <w:i/>
          <w:sz w:val="22"/>
          <w:szCs w:val="22"/>
        </w:rPr>
      </w:pPr>
      <w:r>
        <w:rPr>
          <w:rFonts w:ascii="Arial" w:hAnsi="Arial" w:eastAsia="Arial" w:cs="Arial"/>
          <w:i/>
          <w:sz w:val="22"/>
          <w:szCs w:val="22"/>
        </w:rPr>
        <w:t>Badge: A reward for completing a challenge.</w:t>
      </w:r>
    </w:p>
    <w:p xmlns:wp14="http://schemas.microsoft.com/office/word/2010/wordml" w:rsidR="00C029E1" w:rsidRDefault="00CE4B29" w14:paraId="72B92C32" wp14:textId="77777777">
      <w:pPr>
        <w:spacing w:before="240" w:after="240"/>
        <w:rPr>
          <w:rFonts w:ascii="Arial" w:hAnsi="Arial" w:eastAsia="Arial" w:cs="Arial"/>
          <w:i/>
          <w:sz w:val="22"/>
          <w:szCs w:val="22"/>
        </w:rPr>
      </w:pPr>
      <w:r>
        <w:rPr>
          <w:rFonts w:ascii="Arial" w:hAnsi="Arial" w:eastAsia="Arial" w:cs="Arial"/>
          <w:i/>
          <w:sz w:val="22"/>
          <w:szCs w:val="22"/>
        </w:rPr>
        <w:t>LMS: Learning Management System used in educational environments.</w:t>
      </w:r>
    </w:p>
    <w:p xmlns:wp14="http://schemas.microsoft.com/office/word/2010/wordml" w:rsidR="00C029E1" w:rsidRDefault="00CE4B29" w14:paraId="34CE0A41" wp14:textId="77777777">
      <w:pPr>
        <w:rPr>
          <w:rFonts w:ascii="Arial" w:hAnsi="Arial" w:eastAsia="Arial" w:cs="Arial"/>
          <w:i/>
          <w:sz w:val="22"/>
          <w:szCs w:val="22"/>
        </w:rPr>
      </w:pPr>
      <w:r>
        <w:pict w14:anchorId="331FB246">
          <v:rect id="_x0000_i1031" style="width:0;height:1.5pt" o:hr="t" o:hrstd="t" o:hralign="center" fillcolor="#a0a0a0" stroked="f"/>
        </w:pict>
      </w:r>
    </w:p>
    <w:p xmlns:wp14="http://schemas.microsoft.com/office/word/2010/wordml" w:rsidR="00C029E1" w:rsidRDefault="00CE4B29" w14:paraId="03B897B9" wp14:textId="77777777">
      <w:pPr>
        <w:pStyle w:val="Balk2"/>
        <w:keepNext w:val="0"/>
        <w:keepLines w:val="0"/>
        <w:spacing w:before="360" w:after="80"/>
        <w:rPr>
          <w:rFonts w:ascii="Arial" w:hAnsi="Arial" w:eastAsia="Arial" w:cs="Arial"/>
          <w:i/>
          <w:sz w:val="34"/>
          <w:szCs w:val="34"/>
        </w:rPr>
      </w:pPr>
      <w:bookmarkStart w:name="_heading=h.5gdzhswo5k7h" w:colFirst="0" w:colLast="0" w:id="39"/>
      <w:bookmarkEnd w:id="39"/>
      <w:r>
        <w:rPr>
          <w:rFonts w:ascii="Arial" w:hAnsi="Arial" w:eastAsia="Arial" w:cs="Arial"/>
          <w:i/>
          <w:sz w:val="34"/>
          <w:szCs w:val="34"/>
        </w:rPr>
        <w:t>Appendix B: Analysis Models</w:t>
      </w:r>
    </w:p>
    <w:p xmlns:wp14="http://schemas.microsoft.com/office/word/2010/wordml" w:rsidR="00C029E1" w:rsidP="746EAB75" w:rsidRDefault="00CE4B29" w14:paraId="526C3C6C" wp14:textId="77777777">
      <w:pPr>
        <w:spacing w:before="240" w:after="240"/>
        <w:rPr>
          <w:rFonts w:ascii="Arial" w:hAnsi="Arial" w:eastAsia="Arial" w:cs="Arial"/>
          <w:i w:val="1"/>
          <w:iCs w:val="1"/>
          <w:sz w:val="22"/>
          <w:szCs w:val="22"/>
          <w:lang w:val="en-US"/>
        </w:rPr>
      </w:pPr>
      <w:r w:rsidRPr="746EAB75" w:rsidR="00CE4B29">
        <w:rPr>
          <w:rFonts w:ascii="Arial" w:hAnsi="Arial" w:eastAsia="Arial" w:cs="Arial"/>
          <w:i w:val="1"/>
          <w:iCs w:val="1"/>
          <w:sz w:val="22"/>
          <w:szCs w:val="22"/>
          <w:lang w:val="en-US"/>
        </w:rPr>
        <w:t xml:space="preserve">Use case and class diagrams </w:t>
      </w:r>
      <w:r w:rsidRPr="746EAB75" w:rsidR="00CE4B29">
        <w:rPr>
          <w:rFonts w:ascii="Arial" w:hAnsi="Arial" w:eastAsia="Arial" w:cs="Arial"/>
          <w:i w:val="1"/>
          <w:iCs w:val="1"/>
          <w:sz w:val="22"/>
          <w:szCs w:val="22"/>
          <w:lang w:val="en-US"/>
        </w:rPr>
        <w:t>describe</w:t>
      </w:r>
      <w:r w:rsidRPr="746EAB75" w:rsidR="00CE4B29">
        <w:rPr>
          <w:rFonts w:ascii="Arial" w:hAnsi="Arial" w:eastAsia="Arial" w:cs="Arial"/>
          <w:i w:val="1"/>
          <w:iCs w:val="1"/>
          <w:sz w:val="22"/>
          <w:szCs w:val="22"/>
          <w:lang w:val="en-US"/>
        </w:rPr>
        <w:t xml:space="preserve"> the relationship between users, missions, and the query engine. Entity-relationship diagrams define the game database design.</w:t>
      </w:r>
    </w:p>
    <w:p xmlns:wp14="http://schemas.microsoft.com/office/word/2010/wordml" w:rsidR="00C029E1" w:rsidRDefault="00CE4B29" w14:paraId="62EBF3C5" wp14:textId="77777777">
      <w:pPr>
        <w:rPr>
          <w:rFonts w:ascii="Arial" w:hAnsi="Arial" w:eastAsia="Arial" w:cs="Arial"/>
          <w:i/>
          <w:sz w:val="22"/>
          <w:szCs w:val="22"/>
        </w:rPr>
      </w:pPr>
      <w:r>
        <w:pict w14:anchorId="61CA42A7">
          <v:rect id="_x0000_i1032" style="width:0;height:1.5pt" o:hr="t" o:hrstd="t" o:hralign="center" fillcolor="#a0a0a0" stroked="f"/>
        </w:pict>
      </w:r>
    </w:p>
    <w:p xmlns:wp14="http://schemas.microsoft.com/office/word/2010/wordml" w:rsidR="00C029E1" w:rsidRDefault="00CE4B29" w14:paraId="6B497290" wp14:textId="77777777">
      <w:pPr>
        <w:pStyle w:val="Balk2"/>
        <w:keepNext w:val="0"/>
        <w:keepLines w:val="0"/>
        <w:spacing w:before="360" w:after="80"/>
        <w:rPr>
          <w:rFonts w:ascii="Arial" w:hAnsi="Arial" w:eastAsia="Arial" w:cs="Arial"/>
          <w:i/>
          <w:sz w:val="34"/>
          <w:szCs w:val="34"/>
        </w:rPr>
      </w:pPr>
      <w:bookmarkStart w:name="_heading=h.m6ujhm3ed08i" w:colFirst="0" w:colLast="0" w:id="40"/>
      <w:bookmarkEnd w:id="40"/>
      <w:r>
        <w:rPr>
          <w:rFonts w:ascii="Arial" w:hAnsi="Arial" w:eastAsia="Arial" w:cs="Arial"/>
          <w:i/>
          <w:sz w:val="34"/>
          <w:szCs w:val="34"/>
        </w:rPr>
        <w:t>Appendix C: To Be Determined List</w:t>
      </w:r>
    </w:p>
    <w:p xmlns:wp14="http://schemas.microsoft.com/office/word/2010/wordml" w:rsidR="00C029E1" w:rsidRDefault="00CE4B29" w14:paraId="3C6D1F1A" wp14:textId="77777777">
      <w:pPr>
        <w:numPr>
          <w:ilvl w:val="0"/>
          <w:numId w:val="1"/>
        </w:numPr>
        <w:spacing w:before="240"/>
        <w:rPr>
          <w:rFonts w:ascii="Arial" w:hAnsi="Arial" w:eastAsia="Arial" w:cs="Arial"/>
          <w:i/>
          <w:sz w:val="22"/>
          <w:szCs w:val="22"/>
        </w:rPr>
      </w:pPr>
      <w:r>
        <w:rPr>
          <w:rFonts w:ascii="Arial" w:hAnsi="Arial" w:eastAsia="Arial" w:cs="Arial"/>
          <w:i/>
          <w:sz w:val="22"/>
          <w:szCs w:val="22"/>
        </w:rPr>
        <w:t>Final design of UI themes and storylines</w:t>
      </w:r>
      <w:r>
        <w:rPr>
          <w:rFonts w:ascii="Arial" w:hAnsi="Arial" w:eastAsia="Arial" w:cs="Arial"/>
          <w:i/>
          <w:sz w:val="22"/>
          <w:szCs w:val="22"/>
        </w:rPr>
        <w:br/>
      </w:r>
    </w:p>
    <w:p xmlns:wp14="http://schemas.microsoft.com/office/word/2010/wordml" w:rsidR="00C029E1" w:rsidP="746EAB75" w:rsidRDefault="00CE4B29" w14:paraId="30D38B81" wp14:textId="77777777">
      <w:pPr>
        <w:numPr>
          <w:ilvl w:val="0"/>
          <w:numId w:val="1"/>
        </w:numPr>
        <w:rPr>
          <w:rFonts w:ascii="Arial" w:hAnsi="Arial" w:eastAsia="Arial" w:cs="Arial"/>
          <w:i w:val="1"/>
          <w:iCs w:val="1"/>
          <w:sz w:val="22"/>
          <w:szCs w:val="22"/>
          <w:lang w:val="en-US"/>
        </w:rPr>
      </w:pPr>
      <w:r w:rsidRPr="746EAB75" w:rsidR="00CE4B29">
        <w:rPr>
          <w:rFonts w:ascii="Arial" w:hAnsi="Arial" w:eastAsia="Arial" w:cs="Arial"/>
          <w:i w:val="1"/>
          <w:iCs w:val="1"/>
          <w:sz w:val="22"/>
          <w:szCs w:val="22"/>
          <w:lang w:val="en-US"/>
        </w:rPr>
        <w:t>Selection of backend framework (Flask/Django)</w:t>
      </w:r>
      <w:r>
        <w:br/>
      </w:r>
    </w:p>
    <w:p xmlns:wp14="http://schemas.microsoft.com/office/word/2010/wordml" w:rsidR="00C029E1" w:rsidRDefault="00CE4B29" w14:paraId="7FBAB560" wp14:textId="77777777">
      <w:pPr>
        <w:numPr>
          <w:ilvl w:val="0"/>
          <w:numId w:val="1"/>
        </w:numPr>
        <w:spacing w:after="240"/>
        <w:rPr>
          <w:rFonts w:ascii="Arial" w:hAnsi="Arial" w:eastAsia="Arial" w:cs="Arial"/>
          <w:i/>
          <w:sz w:val="22"/>
          <w:szCs w:val="22"/>
        </w:rPr>
      </w:pPr>
      <w:r>
        <w:rPr>
          <w:rFonts w:ascii="Arial" w:hAnsi="Arial" w:eastAsia="Arial" w:cs="Arial"/>
          <w:i/>
          <w:sz w:val="22"/>
          <w:szCs w:val="22"/>
        </w:rPr>
        <w:t>Hosting provider for production release</w:t>
      </w:r>
      <w:r>
        <w:rPr>
          <w:rFonts w:ascii="Arial" w:hAnsi="Arial" w:eastAsia="Arial" w:cs="Arial"/>
          <w:i/>
          <w:sz w:val="22"/>
          <w:szCs w:val="22"/>
        </w:rPr>
        <w:br/>
      </w:r>
    </w:p>
    <w:p xmlns:wp14="http://schemas.microsoft.com/office/word/2010/wordml" w:rsidR="00C029E1" w:rsidRDefault="00C029E1" w14:paraId="6D98A12B" wp14:textId="77777777">
      <w:pPr>
        <w:pBdr>
          <w:top w:val="nil"/>
          <w:left w:val="nil"/>
          <w:bottom w:val="nil"/>
          <w:right w:val="nil"/>
          <w:between w:val="nil"/>
        </w:pBdr>
        <w:rPr>
          <w:rFonts w:ascii="Arial" w:hAnsi="Arial" w:eastAsia="Arial" w:cs="Arial"/>
          <w:i/>
          <w:sz w:val="22"/>
          <w:szCs w:val="22"/>
        </w:rPr>
      </w:pPr>
      <w:bookmarkStart w:name="_heading=h.nqzbrpbyunf3" w:colFirst="0" w:colLast="0" w:id="41"/>
      <w:bookmarkEnd w:id="41"/>
    </w:p>
    <w:sectPr w:rsidR="00C029E1">
      <w:headerReference w:type="default" r:id="rId9"/>
      <w:footerReference w:type="default" r:id="rId10"/>
      <w:pgSz w:w="12240" w:h="15840" w:orient="portrait"/>
      <w:pgMar w:top="1440" w:right="1440" w:bottom="1440" w:left="1440"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CE4B29" w:rsidRDefault="00CE4B29" w14:paraId="2946DB82" wp14:textId="77777777">
      <w:r>
        <w:separator/>
      </w:r>
    </w:p>
  </w:endnote>
  <w:endnote w:type="continuationSeparator" w:id="0">
    <w:p xmlns:wp14="http://schemas.microsoft.com/office/word/2010/wordml" w:rsidR="00CE4B29" w:rsidRDefault="00CE4B29" w14:paraId="5997CC1D"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auto"/>
    <w:pitch w:val="default"/>
    <w:embedRegular w:fontKey="{9C65CD4B-5CF7-4110-8E3F-E3079CF9889B}" r:id="rId1"/>
    <w:embedBold w:fontKey="{42B0EE82-F96D-4ACF-883B-2DB2969E6492}" r:id="rId2"/>
    <w:embedItalic w:fontKey="{C5E6EAF8-EA45-4D0E-B0DC-2CC2B83736E3}" r:id="rId3"/>
    <w:embedBoldItalic w:fontKey="{D97ADE1E-4DC1-4779-8373-E6041C49CAE4}" r:id="rId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04C0413A-1E98-4465-B5FC-FC0BBD2EC29B}" r:id="rId5"/>
    <w:embedItalic w:fontKey="{78B6DDFD-90A9-457B-BE1D-70FB65928D24}" r:id="rId6"/>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D3AFBB23-2876-4204-B078-F4AF8136B032}" r:id="rId7"/>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DE4114AA-5F8F-4183-A474-BDAC02469B03}" r:id="rId8"/>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C029E1" w:rsidP="746EAB75" w:rsidRDefault="00CE4B29" w14:paraId="418A5D98" wp14:textId="77777777">
    <w:pPr>
      <w:pBdr>
        <w:top w:val="nil" w:color="FF000000" w:sz="0" w:space="0"/>
        <w:left w:val="nil" w:color="FF000000" w:sz="0" w:space="0"/>
        <w:bottom w:val="nil" w:color="FF000000" w:sz="0" w:space="0"/>
        <w:right w:val="nil" w:color="FF000000" w:sz="0" w:space="0"/>
        <w:between w:val="nil" w:color="FF000000" w:sz="0" w:space="0"/>
      </w:pBdr>
      <w:tabs>
        <w:tab w:val="center" w:pos="4680"/>
        <w:tab w:val="right" w:pos="9360"/>
      </w:tabs>
      <w:jc w:val="center"/>
      <w:rPr>
        <w:b w:val="1"/>
        <w:bCs w:val="1"/>
        <w:i w:val="1"/>
        <w:iCs w:val="1"/>
        <w:color w:val="000000"/>
        <w:sz w:val="20"/>
        <w:szCs w:val="20"/>
        <w:lang w:val="en-US"/>
      </w:rPr>
    </w:pPr>
    <w:r w:rsidRPr="746EAB75" w:rsidR="746EAB75">
      <w:rPr>
        <w:b w:val="1"/>
        <w:bCs w:val="1"/>
        <w:i w:val="1"/>
        <w:iCs w:val="1"/>
        <w:color w:val="000000" w:themeColor="text1" w:themeTint="FF" w:themeShade="FF"/>
        <w:sz w:val="20"/>
        <w:szCs w:val="20"/>
        <w:lang w:val="en-US"/>
      </w:rPr>
      <w:t>Copyright © 1999 by Karl E. Wiegers.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C029E1" w:rsidRDefault="00C029E1" w14:paraId="3FE9F23F" wp14:textId="77777777">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CE4B29" w:rsidRDefault="00CE4B29" w14:paraId="110FFD37" wp14:textId="77777777">
      <w:r>
        <w:separator/>
      </w:r>
    </w:p>
  </w:footnote>
  <w:footnote w:type="continuationSeparator" w:id="0">
    <w:p xmlns:wp14="http://schemas.microsoft.com/office/word/2010/wordml" w:rsidR="00CE4B29" w:rsidRDefault="00CE4B29" w14:paraId="6B699379"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C029E1" w:rsidRDefault="00CE4B29" w14:paraId="3CC31966" wp14:textId="77777777">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r>
    <w:r>
      <w:rPr>
        <w:b/>
        <w:i/>
        <w:color w:val="000000"/>
        <w:sz w:val="20"/>
        <w:szCs w:val="20"/>
      </w:rPr>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23">
    <w:nsid w:val="764d5c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c2002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8afc1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6f75a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21f50b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f3655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9e408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90782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f3696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c87d1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9e413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33a43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d6603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abe51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32db0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c7352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dee5d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e9c07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a239c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b666c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2A73436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Balk7"/>
      <w:lvlText w:val="●"/>
      <w:lvlJc w:val="left"/>
      <w:pPr>
        <w:ind w:left="5040" w:hanging="360"/>
      </w:pPr>
      <w:rPr>
        <w:u w:val="none"/>
      </w:rPr>
    </w:lvl>
    <w:lvl w:ilvl="7">
      <w:start w:val="1"/>
      <w:numFmt w:val="bullet"/>
      <w:pStyle w:val="Balk8"/>
      <w:lvlText w:val="○"/>
      <w:lvlJc w:val="left"/>
      <w:pPr>
        <w:ind w:left="5760" w:hanging="360"/>
      </w:pPr>
      <w:rPr>
        <w:u w:val="none"/>
      </w:rPr>
    </w:lvl>
    <w:lvl w:ilvl="8">
      <w:start w:val="1"/>
      <w:numFmt w:val="bullet"/>
      <w:pStyle w:val="Balk9"/>
      <w:lvlText w:val="■"/>
      <w:lvlJc w:val="left"/>
      <w:pPr>
        <w:ind w:left="6480" w:hanging="360"/>
      </w:pPr>
      <w:rPr>
        <w:u w:val="none"/>
      </w:rPr>
    </w:lvl>
  </w:abstractNum>
  <w:abstractNum w:abstractNumId="1" w15:restartNumberingAfterBreak="0">
    <w:nsid w:val="54951D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99305B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22375DB"/>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1" w16cid:durableId="347409663">
    <w:abstractNumId w:val="0"/>
  </w:num>
  <w:num w:numId="2" w16cid:durableId="1286159959">
    <w:abstractNumId w:val="1"/>
  </w:num>
  <w:num w:numId="3" w16cid:durableId="2096169053">
    <w:abstractNumId w:val="2"/>
  </w:num>
  <w:num w:numId="4" w16cid:durableId="903563133">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9E1"/>
    <w:rsid w:val="008E616C"/>
    <w:rsid w:val="00C029E1"/>
    <w:rsid w:val="00CE4B29"/>
    <w:rsid w:val="12D8DFC5"/>
    <w:rsid w:val="156287CE"/>
    <w:rsid w:val="2A6760D4"/>
    <w:rsid w:val="3A48A31B"/>
    <w:rsid w:val="4878A4DF"/>
    <w:rsid w:val="746EAB75"/>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46ADB"/>
  <w15:docId w15:val="{041D391C-F1ED-4F42-8175-70144E25F9D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w:hAnsi="Times" w:eastAsia="Times" w:cs="Times"/>
        <w:sz w:val="24"/>
        <w:szCs w:val="24"/>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Balk1">
    <w:name w:val="heading 1"/>
    <w:basedOn w:val="Normal"/>
    <w:next w:val="Normal"/>
    <w:uiPriority w:val="9"/>
    <w:qFormat/>
    <w:pPr>
      <w:keepNext/>
      <w:keepLines/>
      <w:spacing w:before="480" w:after="240"/>
      <w:outlineLvl w:val="0"/>
    </w:pPr>
    <w:rPr>
      <w:b/>
      <w:sz w:val="36"/>
      <w:szCs w:val="36"/>
    </w:rPr>
  </w:style>
  <w:style w:type="paragraph" w:styleId="Balk2">
    <w:name w:val="heading 2"/>
    <w:basedOn w:val="Normal"/>
    <w:next w:val="Normal"/>
    <w:uiPriority w:val="9"/>
    <w:unhideWhenUsed/>
    <w:qFormat/>
    <w:pPr>
      <w:keepNext/>
      <w:keepLines/>
      <w:spacing w:before="280" w:after="280"/>
      <w:outlineLvl w:val="1"/>
    </w:pPr>
    <w:rPr>
      <w:b/>
      <w:sz w:val="28"/>
      <w:szCs w:val="28"/>
    </w:rPr>
  </w:style>
  <w:style w:type="paragraph" w:styleId="Balk3">
    <w:name w:val="heading 3"/>
    <w:basedOn w:val="Normal"/>
    <w:next w:val="Normal"/>
    <w:uiPriority w:val="9"/>
    <w:unhideWhenUsed/>
    <w:qFormat/>
    <w:pPr>
      <w:spacing w:before="240" w:after="240"/>
      <w:outlineLvl w:val="2"/>
    </w:pPr>
    <w:rPr>
      <w:b/>
    </w:rPr>
  </w:style>
  <w:style w:type="paragraph" w:styleId="Balk4">
    <w:name w:val="heading 4"/>
    <w:basedOn w:val="Normal"/>
    <w:next w:val="Normal"/>
    <w:uiPriority w:val="9"/>
    <w:semiHidden/>
    <w:unhideWhenUsed/>
    <w:qFormat/>
    <w:pPr>
      <w:keepNext/>
      <w:spacing w:before="240" w:after="60"/>
      <w:jc w:val="both"/>
      <w:outlineLvl w:val="3"/>
    </w:pPr>
    <w:rPr>
      <w:rFonts w:ascii="Times New Roman" w:hAnsi="Times New Roman" w:eastAsia="Times New Roman" w:cs="Times New Roman"/>
      <w:b/>
      <w:i/>
      <w:sz w:val="22"/>
      <w:szCs w:val="22"/>
    </w:rPr>
  </w:style>
  <w:style w:type="paragraph" w:styleId="Balk5">
    <w:name w:val="heading 5"/>
    <w:basedOn w:val="Normal"/>
    <w:next w:val="Normal"/>
    <w:uiPriority w:val="9"/>
    <w:semiHidden/>
    <w:unhideWhenUsed/>
    <w:qFormat/>
    <w:pPr>
      <w:spacing w:before="240" w:after="60"/>
      <w:jc w:val="both"/>
      <w:outlineLvl w:val="4"/>
    </w:pPr>
    <w:rPr>
      <w:rFonts w:ascii="Arial" w:hAnsi="Arial" w:eastAsia="Arial" w:cs="Arial"/>
      <w:sz w:val="22"/>
      <w:szCs w:val="22"/>
    </w:rPr>
  </w:style>
  <w:style w:type="paragraph" w:styleId="Balk6">
    <w:name w:val="heading 6"/>
    <w:basedOn w:val="Normal"/>
    <w:next w:val="Normal"/>
    <w:uiPriority w:val="9"/>
    <w:semiHidden/>
    <w:unhideWhenUsed/>
    <w:qFormat/>
    <w:pPr>
      <w:spacing w:before="240" w:after="60"/>
      <w:jc w:val="both"/>
      <w:outlineLvl w:val="5"/>
    </w:pPr>
    <w:rPr>
      <w:rFonts w:ascii="Arial" w:hAnsi="Arial" w:eastAsia="Arial" w:cs="Arial"/>
      <w:i/>
      <w:sz w:val="22"/>
      <w:szCs w:val="22"/>
    </w:rPr>
  </w:style>
  <w:style w:type="paragraph" w:styleId="Balk7">
    <w:name w:val="heading 7"/>
    <w:basedOn w:val="Normal"/>
    <w:next w:val="Normal"/>
    <w:pPr>
      <w:numPr>
        <w:ilvl w:val="6"/>
        <w:numId w:val="1"/>
      </w:numPr>
      <w:suppressAutoHyphens/>
      <w:spacing w:before="240" w:after="60" w:line="220" w:lineRule="atLeast"/>
      <w:ind w:left="-1" w:leftChars="-1" w:hanging="1" w:hangingChars="1"/>
      <w:jc w:val="both"/>
      <w:textDirection w:val="btLr"/>
      <w:textAlignment w:val="top"/>
      <w:outlineLvl w:val="6"/>
    </w:pPr>
    <w:rPr>
      <w:rFonts w:ascii="Arial" w:hAnsi="Arial"/>
      <w:position w:val="-1"/>
      <w:sz w:val="20"/>
      <w:lang w:val="en-US" w:eastAsia="en-US"/>
    </w:rPr>
  </w:style>
  <w:style w:type="paragraph" w:styleId="Balk8">
    <w:name w:val="heading 8"/>
    <w:basedOn w:val="Normal"/>
    <w:next w:val="Normal"/>
    <w:pPr>
      <w:numPr>
        <w:ilvl w:val="7"/>
        <w:numId w:val="1"/>
      </w:numPr>
      <w:suppressAutoHyphens/>
      <w:spacing w:before="240" w:after="60" w:line="220" w:lineRule="atLeast"/>
      <w:ind w:left="-1" w:leftChars="-1" w:hanging="1" w:hangingChars="1"/>
      <w:jc w:val="both"/>
      <w:textDirection w:val="btLr"/>
      <w:textAlignment w:val="top"/>
      <w:outlineLvl w:val="7"/>
    </w:pPr>
    <w:rPr>
      <w:rFonts w:ascii="Arial" w:hAnsi="Arial"/>
      <w:i/>
      <w:position w:val="-1"/>
      <w:sz w:val="20"/>
      <w:lang w:val="en-US" w:eastAsia="en-US"/>
    </w:rPr>
  </w:style>
  <w:style w:type="paragraph" w:styleId="Balk9">
    <w:name w:val="heading 9"/>
    <w:basedOn w:val="Normal"/>
    <w:next w:val="Normal"/>
    <w:pPr>
      <w:numPr>
        <w:ilvl w:val="8"/>
        <w:numId w:val="1"/>
      </w:numPr>
      <w:suppressAutoHyphens/>
      <w:spacing w:before="240" w:after="60" w:line="220" w:lineRule="atLeast"/>
      <w:ind w:left="-1" w:leftChars="-1" w:hanging="1" w:hangingChars="1"/>
      <w:jc w:val="both"/>
      <w:textDirection w:val="btLr"/>
      <w:textAlignment w:val="top"/>
      <w:outlineLvl w:val="8"/>
    </w:pPr>
    <w:rPr>
      <w:rFonts w:ascii="Arial" w:hAnsi="Arial"/>
      <w:i/>
      <w:position w:val="-1"/>
      <w:sz w:val="18"/>
      <w:lang w:val="en-US" w:eastAsia="en-US"/>
    </w:rPr>
  </w:style>
  <w:style w:type="character" w:styleId="VarsaylanParagrafYazTipi" w:default="1">
    <w:name w:val="Default Paragraph Font"/>
    <w:uiPriority w:val="1"/>
    <w:semiHidden/>
    <w:unhideWhenUsed/>
  </w:style>
  <w:style w:type="table" w:styleId="NormalTablo" w:default="1">
    <w:name w:val="Normal Table"/>
    <w:uiPriority w:val="99"/>
    <w:semiHidden/>
    <w:unhideWhenUsed/>
    <w:tblPr>
      <w:tblInd w:w="0" w:type="dxa"/>
      <w:tblCellMar>
        <w:top w:w="0" w:type="dxa"/>
        <w:left w:w="108" w:type="dxa"/>
        <w:bottom w:w="0" w:type="dxa"/>
        <w:right w:w="108" w:type="dxa"/>
      </w:tblCellMar>
    </w:tblPr>
  </w:style>
  <w:style w:type="numbering" w:styleId="ListeYok"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KonuBal">
    <w:name w:val="Title"/>
    <w:basedOn w:val="Normal"/>
    <w:next w:val="Normal"/>
    <w:uiPriority w:val="10"/>
    <w:qFormat/>
    <w:pPr>
      <w:spacing w:before="240" w:after="720"/>
      <w:jc w:val="right"/>
    </w:pPr>
    <w:rPr>
      <w:rFonts w:ascii="Arial" w:hAnsi="Arial" w:eastAsia="Arial" w:cs="Arial"/>
      <w:b/>
      <w:sz w:val="64"/>
      <w:szCs w:val="64"/>
    </w:rPr>
  </w:style>
  <w:style w:type="table" w:styleId="TableNormal0" w:customStyle="1">
    <w:name w:val="Table Normal"/>
    <w:next w:val="TableNormal"/>
    <w:pPr>
      <w:suppressAutoHyphens/>
      <w:spacing w:line="1" w:lineRule="atLeast"/>
      <w:ind w:left="-1" w:leftChars="-1" w:hanging="1" w:hangingChars="1"/>
      <w:textDirection w:val="btLr"/>
      <w:textAlignment w:val="top"/>
      <w:outlineLvl w:val="0"/>
    </w:pPr>
    <w:rPr>
      <w:position w:val="-1"/>
    </w:rPr>
    <w:tblPr>
      <w:tblInd w:w="0" w:type="dxa"/>
      <w:tblCellMar>
        <w:top w:w="0" w:type="dxa"/>
        <w:left w:w="108" w:type="dxa"/>
        <w:bottom w:w="0" w:type="dxa"/>
        <w:right w:w="108" w:type="dxa"/>
      </w:tblCellMar>
    </w:tblPr>
  </w:style>
  <w:style w:type="paragraph" w:styleId="AltBilgi">
    <w:name w:val="footer"/>
    <w:basedOn w:val="Normal"/>
    <w:pPr>
      <w:tabs>
        <w:tab w:val="center" w:pos="4680"/>
        <w:tab w:val="right" w:pos="9360"/>
      </w:tabs>
      <w:suppressAutoHyphens/>
      <w:spacing w:line="240" w:lineRule="atLeast"/>
      <w:ind w:left="-1" w:leftChars="-1" w:hanging="1" w:hangingChars="1"/>
      <w:textDirection w:val="btLr"/>
      <w:textAlignment w:val="top"/>
      <w:outlineLvl w:val="0"/>
    </w:pPr>
    <w:rPr>
      <w:b/>
      <w:i/>
      <w:position w:val="-1"/>
      <w:sz w:val="20"/>
      <w:lang w:val="en-US" w:eastAsia="en-US"/>
    </w:rPr>
  </w:style>
  <w:style w:type="paragraph" w:styleId="bullet" w:customStyle="1">
    <w:name w:val="bullet"/>
    <w:basedOn w:val="Normal"/>
    <w:pPr>
      <w:suppressAutoHyphens/>
      <w:spacing w:line="240" w:lineRule="atLeast"/>
      <w:ind w:left="-1" w:leftChars="-1" w:hanging="1" w:hangingChars="1"/>
      <w:textDirection w:val="btLr"/>
      <w:textAlignment w:val="top"/>
      <w:outlineLvl w:val="0"/>
    </w:pPr>
    <w:rPr>
      <w:rFonts w:ascii="Arial" w:hAnsi="Arial"/>
      <w:position w:val="-1"/>
      <w:sz w:val="20"/>
      <w:lang w:val="en-US" w:eastAsia="en-US"/>
    </w:rPr>
  </w:style>
  <w:style w:type="paragraph" w:styleId="stBilgi">
    <w:name w:val="header"/>
    <w:basedOn w:val="Normal"/>
    <w:pPr>
      <w:tabs>
        <w:tab w:val="center" w:pos="4680"/>
        <w:tab w:val="right" w:pos="9360"/>
      </w:tabs>
      <w:suppressAutoHyphens/>
      <w:spacing w:line="240" w:lineRule="atLeast"/>
      <w:ind w:left="-1" w:leftChars="-1" w:hanging="1" w:hangingChars="1"/>
      <w:textDirection w:val="btLr"/>
      <w:textAlignment w:val="top"/>
      <w:outlineLvl w:val="0"/>
    </w:pPr>
    <w:rPr>
      <w:b/>
      <w:i/>
      <w:position w:val="-1"/>
      <w:sz w:val="20"/>
      <w:lang w:val="en-US" w:eastAsia="en-US"/>
    </w:rPr>
  </w:style>
  <w:style w:type="paragraph" w:styleId="heading1" w:customStyle="1">
    <w:name w:val="heading1"/>
    <w:basedOn w:val="Normal"/>
    <w:pPr>
      <w:tabs>
        <w:tab w:val="left" w:pos="450"/>
        <w:tab w:val="left" w:pos="1080"/>
        <w:tab w:val="left" w:pos="1800"/>
        <w:tab w:val="left" w:pos="2610"/>
      </w:tabs>
      <w:suppressAutoHyphens/>
      <w:spacing w:line="240" w:lineRule="atLeast"/>
      <w:ind w:left="-1" w:leftChars="-1" w:hanging="1" w:hangingChars="1"/>
      <w:textDirection w:val="btLr"/>
      <w:textAlignment w:val="top"/>
      <w:outlineLvl w:val="0"/>
    </w:pPr>
    <w:rPr>
      <w:position w:val="-1"/>
      <w:lang w:val="en-US" w:eastAsia="en-US"/>
    </w:rPr>
  </w:style>
  <w:style w:type="paragraph" w:styleId="T1">
    <w:name w:val="toc 1"/>
    <w:basedOn w:val="Normal"/>
    <w:next w:val="Normal"/>
    <w:pPr>
      <w:tabs>
        <w:tab w:val="left" w:pos="360"/>
        <w:tab w:val="right" w:leader="dot" w:pos="9360"/>
      </w:tabs>
      <w:suppressAutoHyphens/>
      <w:spacing w:before="60" w:line="220" w:lineRule="atLeast"/>
      <w:ind w:left="360" w:leftChars="-1" w:hanging="360" w:hangingChars="1"/>
      <w:jc w:val="both"/>
      <w:textDirection w:val="btLr"/>
      <w:textAlignment w:val="top"/>
      <w:outlineLvl w:val="0"/>
    </w:pPr>
    <w:rPr>
      <w:b/>
      <w:noProof/>
      <w:position w:val="-1"/>
      <w:lang/>
    </w:rPr>
  </w:style>
  <w:style w:type="paragraph" w:styleId="T2">
    <w:name w:val="toc 2"/>
    <w:basedOn w:val="Normal"/>
    <w:next w:val="Normal"/>
    <w:pPr>
      <w:tabs>
        <w:tab w:val="right" w:leader="dot" w:pos="9360"/>
      </w:tabs>
      <w:suppressAutoHyphens/>
      <w:spacing w:line="220" w:lineRule="atLeast"/>
      <w:ind w:left="270" w:leftChars="-1" w:hanging="1" w:hangingChars="1"/>
      <w:jc w:val="both"/>
      <w:textDirection w:val="btLr"/>
      <w:textAlignment w:val="top"/>
      <w:outlineLvl w:val="0"/>
    </w:pPr>
    <w:rPr>
      <w:position w:val="-1"/>
      <w:sz w:val="22"/>
      <w:lang w:val="en-US" w:eastAsia="en-US"/>
    </w:rPr>
  </w:style>
  <w:style w:type="paragraph" w:styleId="level4" w:customStyle="1">
    <w:name w:val="level 4"/>
    <w:basedOn w:val="Normal"/>
    <w:pPr>
      <w:suppressAutoHyphens/>
      <w:spacing w:before="120" w:after="120" w:line="240" w:lineRule="atLeast"/>
      <w:ind w:left="634" w:leftChars="-1" w:hanging="1" w:hangingChars="1"/>
      <w:textDirection w:val="btLr"/>
      <w:textAlignment w:val="top"/>
      <w:outlineLvl w:val="0"/>
    </w:pPr>
    <w:rPr>
      <w:position w:val="-1"/>
      <w:lang w:val="en-US" w:eastAsia="en-US"/>
    </w:rPr>
  </w:style>
  <w:style w:type="paragraph" w:styleId="level5" w:customStyle="1">
    <w:name w:val="level 5"/>
    <w:basedOn w:val="Normal"/>
    <w:pPr>
      <w:tabs>
        <w:tab w:val="left" w:pos="2520"/>
      </w:tabs>
      <w:suppressAutoHyphens/>
      <w:spacing w:line="240" w:lineRule="atLeast"/>
      <w:ind w:left="1440" w:leftChars="-1" w:hanging="1" w:hangingChars="1"/>
      <w:textDirection w:val="btLr"/>
      <w:textAlignment w:val="top"/>
      <w:outlineLvl w:val="0"/>
    </w:pPr>
    <w:rPr>
      <w:position w:val="-1"/>
      <w:lang w:val="en-US" w:eastAsia="en-US"/>
    </w:rPr>
  </w:style>
  <w:style w:type="paragraph" w:styleId="TOCEntry" w:customStyle="1">
    <w:name w:val="TOCEntry"/>
    <w:basedOn w:val="Normal"/>
    <w:pPr>
      <w:keepNext/>
      <w:keepLines/>
      <w:suppressAutoHyphens/>
      <w:spacing w:before="120" w:after="240" w:line="240" w:lineRule="atLeast"/>
      <w:ind w:left="-1" w:leftChars="-1" w:hanging="1" w:hangingChars="1"/>
      <w:textDirection w:val="btLr"/>
      <w:textAlignment w:val="top"/>
      <w:outlineLvl w:val="0"/>
    </w:pPr>
    <w:rPr>
      <w:b/>
      <w:position w:val="-1"/>
      <w:sz w:val="36"/>
      <w:lang w:val="en-US" w:eastAsia="en-US"/>
    </w:rPr>
  </w:style>
  <w:style w:type="paragraph" w:styleId="T3">
    <w:name w:val="toc 3"/>
    <w:basedOn w:val="Normal"/>
    <w:next w:val="Normal"/>
    <w:pPr>
      <w:tabs>
        <w:tab w:val="left" w:pos="1200"/>
        <w:tab w:val="right" w:leader="dot" w:pos="9360"/>
      </w:tabs>
      <w:suppressAutoHyphens/>
      <w:spacing w:line="240" w:lineRule="atLeast"/>
      <w:ind w:left="480" w:leftChars="-1" w:hanging="1" w:hangingChars="1"/>
      <w:textDirection w:val="btLr"/>
      <w:textAlignment w:val="top"/>
      <w:outlineLvl w:val="0"/>
    </w:pPr>
    <w:rPr>
      <w:noProof/>
      <w:position w:val="-1"/>
      <w:sz w:val="22"/>
      <w:lang/>
    </w:rPr>
  </w:style>
  <w:style w:type="paragraph" w:styleId="T4">
    <w:name w:val="toc 4"/>
    <w:basedOn w:val="Normal"/>
    <w:next w:val="Normal"/>
    <w:pPr>
      <w:tabs>
        <w:tab w:val="right" w:leader="dot" w:pos="9360"/>
      </w:tabs>
      <w:suppressAutoHyphens/>
      <w:spacing w:line="240" w:lineRule="atLeast"/>
      <w:ind w:left="720" w:leftChars="-1" w:hanging="1" w:hangingChars="1"/>
      <w:textDirection w:val="btLr"/>
      <w:textAlignment w:val="top"/>
      <w:outlineLvl w:val="0"/>
    </w:pPr>
    <w:rPr>
      <w:position w:val="-1"/>
      <w:lang w:val="en-US" w:eastAsia="en-US"/>
    </w:rPr>
  </w:style>
  <w:style w:type="paragraph" w:styleId="T5">
    <w:name w:val="toc 5"/>
    <w:basedOn w:val="Normal"/>
    <w:next w:val="Normal"/>
    <w:pPr>
      <w:tabs>
        <w:tab w:val="right" w:leader="dot" w:pos="9360"/>
      </w:tabs>
      <w:suppressAutoHyphens/>
      <w:spacing w:line="240" w:lineRule="atLeast"/>
      <w:ind w:left="960" w:leftChars="-1" w:hanging="1" w:hangingChars="1"/>
      <w:textDirection w:val="btLr"/>
      <w:textAlignment w:val="top"/>
      <w:outlineLvl w:val="0"/>
    </w:pPr>
    <w:rPr>
      <w:position w:val="-1"/>
      <w:lang w:val="en-US" w:eastAsia="en-US"/>
    </w:rPr>
  </w:style>
  <w:style w:type="paragraph" w:styleId="T6">
    <w:name w:val="toc 6"/>
    <w:basedOn w:val="Normal"/>
    <w:next w:val="Normal"/>
    <w:pPr>
      <w:tabs>
        <w:tab w:val="right" w:leader="dot" w:pos="9360"/>
      </w:tabs>
      <w:suppressAutoHyphens/>
      <w:spacing w:line="240" w:lineRule="atLeast"/>
      <w:ind w:left="1200" w:leftChars="-1" w:hanging="1" w:hangingChars="1"/>
      <w:textDirection w:val="btLr"/>
      <w:textAlignment w:val="top"/>
      <w:outlineLvl w:val="0"/>
    </w:pPr>
    <w:rPr>
      <w:position w:val="-1"/>
      <w:lang w:val="en-US" w:eastAsia="en-US"/>
    </w:rPr>
  </w:style>
  <w:style w:type="paragraph" w:styleId="T7">
    <w:name w:val="toc 7"/>
    <w:basedOn w:val="Normal"/>
    <w:next w:val="Normal"/>
    <w:pPr>
      <w:tabs>
        <w:tab w:val="right" w:leader="dot" w:pos="9360"/>
      </w:tabs>
      <w:suppressAutoHyphens/>
      <w:spacing w:line="240" w:lineRule="atLeast"/>
      <w:ind w:left="1440" w:leftChars="-1" w:hanging="1" w:hangingChars="1"/>
      <w:textDirection w:val="btLr"/>
      <w:textAlignment w:val="top"/>
      <w:outlineLvl w:val="0"/>
    </w:pPr>
    <w:rPr>
      <w:position w:val="-1"/>
      <w:lang w:val="en-US" w:eastAsia="en-US"/>
    </w:rPr>
  </w:style>
  <w:style w:type="paragraph" w:styleId="T8">
    <w:name w:val="toc 8"/>
    <w:basedOn w:val="Normal"/>
    <w:next w:val="Normal"/>
    <w:pPr>
      <w:tabs>
        <w:tab w:val="right" w:leader="dot" w:pos="9360"/>
      </w:tabs>
      <w:suppressAutoHyphens/>
      <w:spacing w:line="240" w:lineRule="atLeast"/>
      <w:ind w:left="1680" w:leftChars="-1" w:hanging="1" w:hangingChars="1"/>
      <w:textDirection w:val="btLr"/>
      <w:textAlignment w:val="top"/>
      <w:outlineLvl w:val="0"/>
    </w:pPr>
    <w:rPr>
      <w:position w:val="-1"/>
      <w:lang w:val="en-US" w:eastAsia="en-US"/>
    </w:rPr>
  </w:style>
  <w:style w:type="paragraph" w:styleId="T9">
    <w:name w:val="toc 9"/>
    <w:basedOn w:val="Normal"/>
    <w:next w:val="Normal"/>
    <w:pPr>
      <w:tabs>
        <w:tab w:val="right" w:leader="dot" w:pos="9360"/>
      </w:tabs>
      <w:suppressAutoHyphens/>
      <w:spacing w:line="240" w:lineRule="atLeast"/>
      <w:ind w:left="1920" w:leftChars="-1" w:hanging="1" w:hangingChars="1"/>
      <w:textDirection w:val="btLr"/>
      <w:textAlignment w:val="top"/>
      <w:outlineLvl w:val="0"/>
    </w:pPr>
    <w:rPr>
      <w:position w:val="-1"/>
      <w:lang w:val="en-US" w:eastAsia="en-US"/>
    </w:rPr>
  </w:style>
  <w:style w:type="paragraph" w:styleId="template" w:customStyle="1">
    <w:name w:val="template"/>
    <w:basedOn w:val="Normal"/>
    <w:pPr>
      <w:suppressAutoHyphens/>
      <w:spacing w:line="240" w:lineRule="atLeast"/>
      <w:ind w:left="-1" w:leftChars="-1" w:hanging="1" w:hangingChars="1"/>
      <w:textDirection w:val="btLr"/>
      <w:textAlignment w:val="top"/>
      <w:outlineLvl w:val="0"/>
    </w:pPr>
    <w:rPr>
      <w:rFonts w:ascii="Arial" w:hAnsi="Arial"/>
      <w:i/>
      <w:position w:val="-1"/>
      <w:sz w:val="22"/>
      <w:lang w:val="en-US" w:eastAsia="en-US"/>
    </w:rPr>
  </w:style>
  <w:style w:type="character" w:styleId="SayfaNumaras">
    <w:name w:val="page number"/>
    <w:basedOn w:val="VarsaylanParagrafYazTipi"/>
    <w:rPr>
      <w:w w:val="100"/>
      <w:position w:val="-1"/>
      <w:effect w:val="none"/>
      <w:vertAlign w:val="baseline"/>
      <w:cs w:val="0"/>
      <w:em w:val="none"/>
    </w:rPr>
  </w:style>
  <w:style w:type="paragraph" w:styleId="level3text" w:customStyle="1">
    <w:name w:val="level 3 text"/>
    <w:basedOn w:val="Normal"/>
    <w:pPr>
      <w:numPr>
        <w:ilvl w:val="12"/>
        <w:numId w:val="4"/>
      </w:numPr>
      <w:suppressAutoHyphens/>
      <w:spacing w:line="220" w:lineRule="atLeast"/>
      <w:ind w:left="1350" w:leftChars="-1" w:hanging="716" w:hangingChars="1"/>
      <w:textDirection w:val="btLr"/>
      <w:textAlignment w:val="top"/>
      <w:outlineLvl w:val="0"/>
    </w:pPr>
    <w:rPr>
      <w:rFonts w:ascii="Arial" w:hAnsi="Arial"/>
      <w:i/>
      <w:position w:val="-1"/>
      <w:sz w:val="22"/>
      <w:lang w:val="en-US" w:eastAsia="en-US"/>
    </w:rPr>
  </w:style>
  <w:style w:type="paragraph" w:styleId="requirement" w:customStyle="1">
    <w:name w:val="requirement"/>
    <w:basedOn w:val="level4"/>
    <w:pPr>
      <w:spacing w:before="0" w:after="0"/>
      <w:ind w:left="2348" w:hanging="994"/>
    </w:pPr>
    <w:rPr>
      <w:rFonts w:ascii="Times New Roman" w:hAnsi="Times New Roman"/>
    </w:rPr>
  </w:style>
  <w:style w:type="paragraph" w:styleId="ByLine" w:customStyle="1">
    <w:name w:val="ByLine"/>
    <w:basedOn w:val="KonuBal"/>
    <w:pPr>
      <w:suppressAutoHyphens/>
      <w:ind w:left="-1" w:leftChars="-1" w:hanging="1" w:hangingChars="1"/>
      <w:textDirection w:val="btLr"/>
      <w:textAlignment w:val="top"/>
      <w:outlineLvl w:val="0"/>
    </w:pPr>
    <w:rPr>
      <w:kern w:val="28"/>
      <w:position w:val="-1"/>
      <w:sz w:val="28"/>
      <w:lang w:val="en-US" w:eastAsia="en-US"/>
    </w:rPr>
  </w:style>
  <w:style w:type="paragraph" w:styleId="ChangeHistoryTitle" w:customStyle="1">
    <w:name w:val="ChangeHistory Title"/>
    <w:basedOn w:val="Normal"/>
    <w:pPr>
      <w:keepNext/>
      <w:suppressAutoHyphens/>
      <w:spacing w:before="60" w:after="60"/>
      <w:ind w:left="-1" w:leftChars="-1" w:hanging="1" w:hangingChars="1"/>
      <w:jc w:val="center"/>
      <w:textDirection w:val="btLr"/>
      <w:textAlignment w:val="top"/>
      <w:outlineLvl w:val="0"/>
    </w:pPr>
    <w:rPr>
      <w:rFonts w:ascii="Arial" w:hAnsi="Arial"/>
      <w:b/>
      <w:position w:val="-1"/>
      <w:sz w:val="36"/>
      <w:lang w:val="en-US" w:eastAsia="en-US"/>
    </w:rPr>
  </w:style>
  <w:style w:type="paragraph" w:styleId="SuperTitle" w:customStyle="1">
    <w:name w:val="SuperTitle"/>
    <w:basedOn w:val="KonuBal"/>
    <w:next w:val="Normal"/>
    <w:pPr>
      <w:pBdr>
        <w:top w:val="single" w:color="auto" w:sz="48" w:space="1"/>
      </w:pBdr>
      <w:suppressAutoHyphens/>
      <w:spacing w:before="960" w:after="0"/>
      <w:ind w:left="-1" w:leftChars="-1" w:hanging="1" w:hangingChars="1"/>
      <w:textDirection w:val="btLr"/>
      <w:textAlignment w:val="top"/>
      <w:outlineLvl w:val="0"/>
    </w:pPr>
    <w:rPr>
      <w:kern w:val="28"/>
      <w:position w:val="-1"/>
      <w:sz w:val="28"/>
      <w:lang w:val="en-US" w:eastAsia="en-US"/>
    </w:rPr>
  </w:style>
  <w:style w:type="paragraph" w:styleId="line" w:customStyle="1">
    <w:name w:val="line"/>
    <w:basedOn w:val="KonuBal"/>
    <w:pPr>
      <w:pBdr>
        <w:top w:val="single" w:color="auto" w:sz="36" w:space="1"/>
      </w:pBdr>
      <w:suppressAutoHyphens/>
      <w:spacing w:after="0"/>
      <w:ind w:left="-1" w:leftChars="-1" w:hanging="1" w:hangingChars="1"/>
      <w:textDirection w:val="btLr"/>
      <w:textAlignment w:val="top"/>
      <w:outlineLvl w:val="0"/>
    </w:pPr>
    <w:rPr>
      <w:kern w:val="28"/>
      <w:position w:val="-1"/>
      <w:sz w:val="40"/>
      <w:lang w:val="en-US" w:eastAsia="en-US"/>
    </w:rPr>
  </w:style>
  <w:style w:type="paragraph" w:styleId="Altyaz">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0"/>
    <w:tblPr>
      <w:tblStyleRowBandSize w:val="1"/>
      <w:tblStyleColBandSize w:val="1"/>
    </w:tblPr>
  </w:style>
  <w:style w:type="paragraph" w:styleId="ListParagraph">
    <w:uiPriority w:val="34"/>
    <w:name w:val="List Paragraph"/>
    <w:basedOn w:val="Normal"/>
    <w:qFormat/>
    <w:rsid w:val="746EAB75"/>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footer" Target="footer2.xml" Id="rId10" /><Relationship Type="http://schemas.openxmlformats.org/officeDocument/2006/relationships/settings" Target="settings.xml" Id="rId4" /><Relationship Type="http://schemas.openxmlformats.org/officeDocument/2006/relationships/header" Target="header1.xml" Id="rId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G1PntfjO2OAds6DlyPk/yh1Fnw==">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Doris Sturzenberger</dc:creator>
  <lastModifiedBy>Emir Çiçek</lastModifiedBy>
  <revision>2</revision>
  <dcterms:created xsi:type="dcterms:W3CDTF">2025-11-09T18:40:00.0000000Z</dcterms:created>
  <dcterms:modified xsi:type="dcterms:W3CDTF">2025-11-09T18:46:02.4585245Z</dcterms:modified>
</coreProperties>
</file>